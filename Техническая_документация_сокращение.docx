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просвещения Российской Федерации</w:t>
      </w:r>
    </w:p>
    <w:p w:rsidR="00000000" w:rsidDel="00000000" w:rsidP="00000000" w:rsidRDefault="00000000" w:rsidRPr="00000000" w14:paraId="00000002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ДЕПАРТАМЕНТ ОБРАЗОВАНИЯ И НАУКИ ГОРОДА МОСКВЫ</w:t>
      </w:r>
    </w:p>
    <w:p w:rsidR="00000000" w:rsidDel="00000000" w:rsidP="00000000" w:rsidRDefault="00000000" w:rsidRPr="00000000" w14:paraId="00000003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ГБОУ ШКОЛА №2009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</w:t>
      </w:r>
    </w:p>
    <w:p w:rsidR="00000000" w:rsidDel="00000000" w:rsidP="00000000" w:rsidRDefault="00000000" w:rsidRPr="00000000" w14:paraId="00000005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Научно-практическая конференция «Инженеры будущего»</w:t>
      </w:r>
    </w:p>
    <w:p w:rsidR="00000000" w:rsidDel="00000000" w:rsidP="00000000" w:rsidRDefault="00000000" w:rsidRPr="00000000" w14:paraId="00000009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ТЕХНОЛОГИЧЕСКИЙ ПРОЕКТ </w:t>
      </w:r>
    </w:p>
    <w:p w:rsidR="00000000" w:rsidDel="00000000" w:rsidP="00000000" w:rsidRDefault="00000000" w:rsidRPr="00000000" w14:paraId="0000000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теме: </w:t>
      </w:r>
    </w:p>
    <w:p w:rsidR="00000000" w:rsidDel="00000000" w:rsidP="00000000" w:rsidRDefault="00000000" w:rsidRPr="00000000" w14:paraId="0000000B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СОЗДАНИЕ АВТОНОМНОГО РОБОТА ДЛЯ УЧАСТИЯ В СОРЕВНОВАНИЯХ РОБО-СУМО КЛАССА “МИКРО-СУМО”</w:t>
      </w:r>
    </w:p>
    <w:p w:rsidR="00000000" w:rsidDel="00000000" w:rsidP="00000000" w:rsidRDefault="00000000" w:rsidRPr="00000000" w14:paraId="0000000C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Автор проекта,</w:t>
      </w:r>
    </w:p>
    <w:p w:rsidR="00000000" w:rsidDel="00000000" w:rsidP="00000000" w:rsidRDefault="00000000" w:rsidRPr="00000000" w14:paraId="00000013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учащийся 8 класса, </w:t>
      </w:r>
    </w:p>
    <w:p w:rsidR="00000000" w:rsidDel="00000000" w:rsidP="00000000" w:rsidRDefault="00000000" w:rsidRPr="00000000" w14:paraId="00000014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Барболин Тимур Александрович</w:t>
      </w:r>
    </w:p>
    <w:p w:rsidR="00000000" w:rsidDel="00000000" w:rsidP="00000000" w:rsidRDefault="00000000" w:rsidRPr="00000000" w14:paraId="0000001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Научный руководитель,</w:t>
      </w:r>
    </w:p>
    <w:p w:rsidR="00000000" w:rsidDel="00000000" w:rsidP="00000000" w:rsidRDefault="00000000" w:rsidRPr="00000000" w14:paraId="00000018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учитель технологии,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Мырадов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Мырат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Вепаевич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РЕФЕРАТ</w:t>
      </w:r>
    </w:p>
    <w:p w:rsidR="00000000" w:rsidDel="00000000" w:rsidP="00000000" w:rsidRDefault="00000000" w:rsidRPr="00000000" w14:paraId="0000001C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Пояснительная записка 44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с, 45 рис, 5 табл, 16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5 приложений.</w:t>
      </w:r>
    </w:p>
    <w:p w:rsidR="00000000" w:rsidDel="00000000" w:rsidP="00000000" w:rsidRDefault="00000000" w:rsidRPr="00000000" w14:paraId="0000001D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РОБО-СУМО, СОРЕВНОВАНИЯ, ПРОЕКТИРОВАНИЕ, РАЗРАБОТКА, ИДЕИ, МОДЕЛЬ, АНАЛИЗ.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Цель работы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создание автономного робота для участия в соревнованиях робо-сумо класса “микро-сумо” по регламенту ежегодного международного фестиваля робототехники «РобоФинист».</w:t>
      </w:r>
    </w:p>
    <w:p w:rsidR="00000000" w:rsidDel="00000000" w:rsidP="00000000" w:rsidRDefault="00000000" w:rsidRPr="00000000" w14:paraId="0000001F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В процессе работы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были проведены исследования спортивных роботов, участвовавших на фестивале “РобоФинист”.</w:t>
      </w:r>
    </w:p>
    <w:p w:rsidR="00000000" w:rsidDel="00000000" w:rsidP="00000000" w:rsidRDefault="00000000" w:rsidRPr="00000000" w14:paraId="00000020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color w:val="ff0000"/>
          <w:sz w:val="28"/>
          <w:szCs w:val="28"/>
          <w:highlight w:val="darkBlu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В результате работы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был создан робот, способный выступать на соревнованиях робо-сумо в классе “микро-сумо” по регламенту ежегодного Международного фестиваля робототехники «РобоФинист».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Предполагаемые направления использования робота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участие в соревнованиях робо-сумо класса “микро-сумо”. </w:t>
      </w:r>
    </w:p>
    <w:p w:rsidR="00000000" w:rsidDel="00000000" w:rsidP="00000000" w:rsidRDefault="00000000" w:rsidRPr="00000000" w14:paraId="0000002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ТЕРМИНЫ  И ОПРЕДЕЛЕНИЯ</w:t>
      </w:r>
    </w:p>
    <w:p w:rsidR="00000000" w:rsidDel="00000000" w:rsidP="00000000" w:rsidRDefault="00000000" w:rsidRPr="00000000" w14:paraId="00000028">
      <w:pPr>
        <w:spacing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настоящем отчете о НИР применяют следующие термины с соответствующими определениями:</w:t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Arduino pro micro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Ардуино-совместимая Arduino Leonardo - маленький, самодостаточный модуль, основанный на микроконтроллере ATmega32U4</w:t>
      </w:r>
    </w:p>
    <w:p w:rsidR="00000000" w:rsidDel="00000000" w:rsidP="00000000" w:rsidRDefault="00000000" w:rsidRPr="00000000" w14:paraId="0000002A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Raspberry PI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RP2040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-Zero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одна из версий версия платы Raspberry PI Pico - высокопроизводительный и недорогой микроконтроллер, построенный на базе микроконтроллера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RP2040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Герметик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пастообразная или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вязкотекучая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эластичная смесь на основе полимерных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соединений</w:t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Драйвер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электронное устройство, предназначенное для преобразования электрических сигналов, целью которого является управление чем-либо</w:t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ИК-приемник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фотодиод с предусилителем сигнала, воспринимающий невидимое для человека электромагнитное излучение</w:t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Материнская плата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печатная плата, являющаяся основой</w:t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построения модульного электронного устройства, например — компьютера</w:t>
      </w:r>
    </w:p>
    <w:p w:rsidR="00000000" w:rsidDel="00000000" w:rsidP="00000000" w:rsidRDefault="00000000" w:rsidRPr="00000000" w14:paraId="0000003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Прототип –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работающая модель, опытный образец устройства или детали в дизайне, конструировании, моделировании</w:t>
      </w:r>
    </w:p>
    <w:p w:rsidR="00000000" w:rsidDel="00000000" w:rsidP="00000000" w:rsidRDefault="00000000" w:rsidRPr="00000000" w14:paraId="0000003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Сумо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традиционный японский вид спорта, в котором два спортсмена пытаются вытолкнуть друг друга за пределы круга</w:t>
      </w:r>
    </w:p>
    <w:p w:rsidR="00000000" w:rsidDel="00000000" w:rsidP="00000000" w:rsidRDefault="00000000" w:rsidRPr="00000000" w14:paraId="0000003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ПЕРЕЧЕНЬ СОКРАЩЕНИЙ И ОБОЗНАЧЕНИЙ</w:t>
      </w:r>
    </w:p>
    <w:p w:rsidR="00000000" w:rsidDel="00000000" w:rsidP="00000000" w:rsidRDefault="00000000" w:rsidRPr="00000000" w14:paraId="00000035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настоящем отчете о НИР применяют следующие термины с соответствующими определениями:</w:t>
      </w:r>
    </w:p>
    <w:p w:rsidR="00000000" w:rsidDel="00000000" w:rsidP="00000000" w:rsidRDefault="00000000" w:rsidRPr="00000000" w14:paraId="00000036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НИР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Научно-исследовательская работа</w:t>
      </w:r>
    </w:p>
    <w:p w:rsidR="00000000" w:rsidDel="00000000" w:rsidP="00000000" w:rsidRDefault="00000000" w:rsidRPr="00000000" w14:paraId="00000037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ТЗ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Техническое задание</w:t>
      </w:r>
    </w:p>
    <w:p w:rsidR="00000000" w:rsidDel="00000000" w:rsidP="00000000" w:rsidRDefault="00000000" w:rsidRPr="00000000" w14:paraId="00000038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RPM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Revolution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per minute (Оборотов в минуту)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ШИМ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Pulse-width modulation (Широтно-импульсная модуляция)</w:t>
      </w:r>
    </w:p>
    <w:p w:rsidR="00000000" w:rsidDel="00000000" w:rsidP="00000000" w:rsidRDefault="00000000" w:rsidRPr="00000000" w14:paraId="0000003A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Li-Ion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Lithium-ion (Литий-ионный)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Li-Pol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Lithium-ion polymer (Литий-полимерный)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ИК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Инфракрасный</w:t>
      </w:r>
    </w:p>
    <w:p w:rsidR="00000000" w:rsidDel="00000000" w:rsidP="00000000" w:rsidRDefault="00000000" w:rsidRPr="00000000" w14:paraId="0000003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САПР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Система автоматизированного проектирования</w:t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ЕСКД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Единая система конструкторской документации</w:t>
      </w:r>
    </w:p>
    <w:p w:rsidR="00000000" w:rsidDel="00000000" w:rsidP="00000000" w:rsidRDefault="00000000" w:rsidRPr="00000000" w14:paraId="0000003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ГОСТ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Государственный стандарт</w:t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3D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- 3-dimensional</w:t>
      </w:r>
    </w:p>
    <w:p w:rsidR="00000000" w:rsidDel="00000000" w:rsidP="00000000" w:rsidRDefault="00000000" w:rsidRPr="00000000" w14:paraId="0000004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Программное обеспечение</w:t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PLA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Полилактид</w:t>
      </w:r>
    </w:p>
    <w:p w:rsidR="00000000" w:rsidDel="00000000" w:rsidP="00000000" w:rsidRDefault="00000000" w:rsidRPr="00000000" w14:paraId="0000004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КОР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Кубок по образовательной робототехнике</w:t>
      </w:r>
    </w:p>
    <w:p w:rsidR="00000000" w:rsidDel="00000000" w:rsidP="00000000" w:rsidRDefault="00000000" w:rsidRPr="00000000" w14:paraId="0000004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DC-DC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Direct Current - Direct Current (Постоянный ток)</w:t>
      </w:r>
    </w:p>
    <w:p w:rsidR="00000000" w:rsidDel="00000000" w:rsidP="00000000" w:rsidRDefault="00000000" w:rsidRPr="00000000" w14:paraId="0000004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URL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Uniform Resource Locator (Единый указатель ресурсов)</w:t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USB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Universal Serial Bus (универсальная последовательная шина)</w:t>
      </w:r>
    </w:p>
    <w:p w:rsidR="00000000" w:rsidDel="00000000" w:rsidP="00000000" w:rsidRDefault="00000000" w:rsidRPr="00000000" w14:paraId="00000047">
      <w:pPr>
        <w:spacing w:line="36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СОДЕРЖАНИЕ</w:t>
      </w:r>
    </w:p>
    <w:sdt>
      <w:sdtPr>
        <w:id w:val="561257158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ueytuth7p2ig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cn85b6oxl7g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 ПОИСКОВО-ИССЛЕДОВАТЕЛЬСКИЙ ЭТАП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g5n7ci7jrgam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 Изучение регламента соревнований в категории  “микро-сумо”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s0rjeadi9l1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1.1.1 Перечень требований к сумо-роботу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v7p6ci3mtc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1.1.2 Перечень требований к полю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qnpp5iwjd3n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 Анализ аналогов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kmbmzs9chso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 Поиск возможных идей и оптимальных решений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gurs4rsbg9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1.3.1 Программное обеспечение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w8szuzwbotq0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1.3.2 Корпус устройства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ykc57qz80vqc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 Подбор электронных модулей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z2kh77dxgejf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1.4.1 Датчики расстояния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9y2kc9y7qx55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1.4.2 Моторы устройства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bpdujha1vvh3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1.4.3 Управляющий микроконтроллер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7ny961r6c7jb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1.4.4 Драйвер двигателей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rqolt26gn0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1.4.5 Аккумуляторы и питание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rgv40je8zyz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1.4.6 ИК-приемник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ac5z6cq2b1nb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1.4.7 Повышающий модуль питания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irudz2wgtlv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1.5 Формулировка технического задания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wb58qvypsfrf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 КОНСТРУКТОРСКО-ТЕХНОЛОГИЧЕСКИЙ ЭТАП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rainf810qe8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 Проектирование прототипа устройства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9l3jids3w1k9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 Проектирование 3д модели устройства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se0x8aq3wkzl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2.2.1 Выбор САПР для проектирования модели устройства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7fzcfmwt1w7p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2.2.2 Проектирование робота в САПР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dot" w:pos="12000"/>
            </w:tabs>
            <w:spacing w:before="60" w:line="360" w:lineRule="auto"/>
            <w:ind w:firstLine="850.3937007874017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bvjhth3zb1i9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2.2.2.1 Поиск 3D моделей необходимых электронных компонентов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xu6yf7u99j11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2.2.3 Проектирование колес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a3m5g8ax2nop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 Электронная часть и ее составляющие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4gkqxrgkgvne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2.3.1 Выбор САПР для проектирования электронной части устройства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2cce1p8xh34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2.3.2 Проектирование принципиальной схемы устройства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dot" w:pos="12000"/>
            </w:tabs>
            <w:spacing w:before="60" w:line="360" w:lineRule="auto"/>
            <w:ind w:firstLine="566.92913385826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t4am4qk1fg3m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2.3.3 Трассировка печатных плат в САПР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waoih4o13fst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 Изготовление корпуса и дисков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br0e0b2dxbl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2.5 Изготовление шин-резинок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8548fqbbchpo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2.6 Сборка устройства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8tsqo74j50n2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2.7 Разработка программного обеспечения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dot" w:pos="12000"/>
            </w:tabs>
            <w:spacing w:before="60" w:line="360" w:lineRule="auto"/>
            <w:ind w:firstLine="283.46456692913375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9d84lapx6n4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2.8 Модификации устройства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8oiqrnydlc5i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ЗАКЛЮЧИТЕЛЬНЫЙ ЭТАП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ks6b0ufcwpc6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ИСПОЛЬЗУЕМЫХ ИСТОЧНИКОВ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ua7dwo3inwwg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А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9y90o86u3fj6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Б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plc312n9gufo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В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0yzn2f63o6h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Г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dot" w:pos="12000"/>
            </w:tabs>
            <w:spacing w:before="60" w:line="360" w:lineRule="auto"/>
            <w:rPr>
              <w:rFonts w:ascii="Times New Roman" w:cs="Times New Roman" w:eastAsia="Times New Roman" w:hAnsi="Times New Roman"/>
              <w:b w:val="1"/>
              <w:bCs w:val="1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pojj41trki1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Д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3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spacing w:line="360" w:lineRule="auto"/>
        <w:jc w:val="center"/>
        <w:rPr/>
      </w:pPr>
      <w:bookmarkStart w:colFirst="0" w:colLast="0" w:name="_ueytuth7p2ig" w:id="0"/>
      <w:bookmarkEnd w:id="0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76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Проблема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классе “микро-сумо” соревнований робо-сумо существуют строгие ограничения по размерам и массе робота. Такие правила ограничивают участников в использовании многих электронных компонентов, требуется настроить коммуникацию между электронными компонентами в корпусе робота, не превышающего размеры куба 5 х 5 х 5 сантиметров и массы в 100 грамм. Также организационным комитетом или регламентом конкретных соревнований могут быть установлены дополнительные ограничения на использование средств борьбы.</w:t>
      </w:r>
    </w:p>
    <w:p w:rsidR="00000000" w:rsidDel="00000000" w:rsidP="00000000" w:rsidRDefault="00000000" w:rsidRPr="00000000" w14:paraId="0000007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Цель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проекта - создание автономного робота для участия в соревнованиях робо-сумо класса “микро-сумо” по регламенту ежегодного международного фестиваля робототехники «РобоФинист».</w:t>
      </w:r>
    </w:p>
    <w:p w:rsidR="00000000" w:rsidDel="00000000" w:rsidP="00000000" w:rsidRDefault="00000000" w:rsidRPr="00000000" w14:paraId="0000007B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Задачи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ind w:left="0" w:right="5.669291338583093" w:firstLine="28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Ознакомиться с регламентом соревнований робо-сумо класса</w:t>
      </w:r>
    </w:p>
    <w:p w:rsidR="00000000" w:rsidDel="00000000" w:rsidP="00000000" w:rsidRDefault="00000000" w:rsidRPr="00000000" w14:paraId="0000007E">
      <w:pPr>
        <w:spacing w:line="360" w:lineRule="auto"/>
        <w:ind w:left="0" w:right="5.669291338583093"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“микро-сумо”;</w:t>
      </w:r>
    </w:p>
    <w:p w:rsidR="00000000" w:rsidDel="00000000" w:rsidP="00000000" w:rsidRDefault="00000000" w:rsidRPr="00000000" w14:paraId="0000007F">
      <w:pPr>
        <w:spacing w:line="360" w:lineRule="auto"/>
        <w:ind w:left="0"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Изучить аналоги прошлых лет;</w:t>
      </w:r>
    </w:p>
    <w:p w:rsidR="00000000" w:rsidDel="00000000" w:rsidP="00000000" w:rsidRDefault="00000000" w:rsidRPr="00000000" w14:paraId="00000080">
      <w:pPr>
        <w:spacing w:line="360" w:lineRule="auto"/>
        <w:ind w:left="0"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Осуществить поиск возможных идей и оптимальных решений;</w:t>
      </w:r>
    </w:p>
    <w:p w:rsidR="00000000" w:rsidDel="00000000" w:rsidP="00000000" w:rsidRDefault="00000000" w:rsidRPr="00000000" w14:paraId="00000081">
      <w:pPr>
        <w:spacing w:line="36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Разработать концепт устройства;</w:t>
      </w:r>
    </w:p>
    <w:p w:rsidR="00000000" w:rsidDel="00000000" w:rsidP="00000000" w:rsidRDefault="00000000" w:rsidRPr="00000000" w14:paraId="00000082">
      <w:pPr>
        <w:spacing w:line="360" w:lineRule="auto"/>
        <w:ind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Выбрать материалы;</w:t>
      </w:r>
    </w:p>
    <w:p w:rsidR="00000000" w:rsidDel="00000000" w:rsidP="00000000" w:rsidRDefault="00000000" w:rsidRPr="00000000" w14:paraId="00000083">
      <w:pPr>
        <w:spacing w:line="360" w:lineRule="auto"/>
        <w:ind w:left="0"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Выбрать компоненты для электронной части устройства;</w:t>
      </w:r>
    </w:p>
    <w:p w:rsidR="00000000" w:rsidDel="00000000" w:rsidP="00000000" w:rsidRDefault="00000000" w:rsidRPr="00000000" w14:paraId="00000084">
      <w:pPr>
        <w:spacing w:line="360" w:lineRule="auto"/>
        <w:ind w:left="283.4645669291337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Спроектировать 3D модель устройства;</w:t>
      </w:r>
    </w:p>
    <w:p w:rsidR="00000000" w:rsidDel="00000000" w:rsidP="00000000" w:rsidRDefault="00000000" w:rsidRPr="00000000" w14:paraId="00000085">
      <w:pPr>
        <w:spacing w:line="360" w:lineRule="auto"/>
        <w:ind w:left="283.4645669291337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Спроектировать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печатные платы в САПР;</w:t>
      </w:r>
    </w:p>
    <w:p w:rsidR="00000000" w:rsidDel="00000000" w:rsidP="00000000" w:rsidRDefault="00000000" w:rsidRPr="00000000" w14:paraId="00000086">
      <w:pPr>
        <w:spacing w:line="360" w:lineRule="auto"/>
        <w:ind w:left="283.4645669291337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Спроектировать корпус устройства и вспомогательные детали; </w:t>
      </w:r>
    </w:p>
    <w:p w:rsidR="00000000" w:rsidDel="00000000" w:rsidP="00000000" w:rsidRDefault="00000000" w:rsidRPr="00000000" w14:paraId="00000087">
      <w:pPr>
        <w:spacing w:line="360" w:lineRule="auto"/>
        <w:ind w:left="283.4645669291337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Изготовить шины-резинки для колес;</w:t>
      </w:r>
    </w:p>
    <w:p w:rsidR="00000000" w:rsidDel="00000000" w:rsidP="00000000" w:rsidRDefault="00000000" w:rsidRPr="00000000" w14:paraId="00000088">
      <w:pPr>
        <w:spacing w:line="360" w:lineRule="auto"/>
        <w:ind w:left="283.4645669291337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Изготовить корпус робота;</w:t>
      </w:r>
    </w:p>
    <w:p w:rsidR="00000000" w:rsidDel="00000000" w:rsidP="00000000" w:rsidRDefault="00000000" w:rsidRPr="00000000" w14:paraId="00000089">
      <w:pPr>
        <w:spacing w:line="360" w:lineRule="auto"/>
        <w:ind w:left="0"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Собрать устройство;</w:t>
      </w:r>
    </w:p>
    <w:p w:rsidR="00000000" w:rsidDel="00000000" w:rsidP="00000000" w:rsidRDefault="00000000" w:rsidRPr="00000000" w14:paraId="0000008A">
      <w:pPr>
        <w:spacing w:line="360" w:lineRule="auto"/>
        <w:ind w:left="0"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Разработать алгоритм работы;</w:t>
      </w:r>
    </w:p>
    <w:p w:rsidR="00000000" w:rsidDel="00000000" w:rsidP="00000000" w:rsidRDefault="00000000" w:rsidRPr="00000000" w14:paraId="0000008B">
      <w:pPr>
        <w:spacing w:line="360" w:lineRule="auto"/>
        <w:ind w:left="0"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 Запрограммировать устройство.</w:t>
      </w:r>
    </w:p>
    <w:p w:rsidR="00000000" w:rsidDel="00000000" w:rsidP="00000000" w:rsidRDefault="00000000" w:rsidRPr="00000000" w14:paraId="0000008C">
      <w:pPr>
        <w:spacing w:line="360" w:lineRule="auto"/>
        <w:ind w:left="0" w:firstLine="283.46456692913375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Актуальность</w:t>
      </w:r>
    </w:p>
    <w:p w:rsidR="00000000" w:rsidDel="00000000" w:rsidP="00000000" w:rsidRDefault="00000000" w:rsidRPr="00000000" w14:paraId="0000008E">
      <w:pPr>
        <w:spacing w:line="360" w:lineRule="auto"/>
        <w:ind w:firstLine="705"/>
        <w:jc w:val="both"/>
        <w:rPr>
          <w:rFonts w:ascii="Times New Roman" w:cs="Times New Roman" w:eastAsia="Times New Roman" w:hAnsi="Times New Roman"/>
          <w:sz w:val="28"/>
          <w:szCs w:val="28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Многие годы «Финист» помогает своим подопечным достигать вершин в соревнованиях по робототехнике самого различного уровня – от городского до международного. Этот проект позволит мне принять участие в ежегодных международных соревнованиях “РобоФинист”, улучшить свои навыки в областях 3D моделирования, проектирования и программирования.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Ожидаемые результаты проекта</w:t>
      </w:r>
    </w:p>
    <w:p w:rsidR="00000000" w:rsidDel="00000000" w:rsidP="00000000" w:rsidRDefault="00000000" w:rsidRPr="00000000" w14:paraId="0000009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Результатом проекта должен стать сумо-робот, который соответствует регламенту соревнований робо-сумо класса “микро-сумо” ежегодного Международного фестиваля робототехники «РобоФинист». Устройство должно получиться, стойким к ударам и разборным для замены некоторых элементов корпуса или электроники. В том числе должна осуществляться не трудоемкая чистка колес и замена батареи между раундами, в рамках отведенного времени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между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раундами в ходе проведения матча.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spacing w:line="360" w:lineRule="auto"/>
        <w:ind w:firstLine="720"/>
        <w:jc w:val="both"/>
        <w:rPr/>
      </w:pPr>
      <w:bookmarkStart w:colFirst="0" w:colLast="0" w:name="_ny1k6rlwla9m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1"/>
        <w:spacing w:line="360" w:lineRule="auto"/>
        <w:ind w:firstLine="720"/>
        <w:rPr/>
      </w:pPr>
      <w:bookmarkStart w:colFirst="0" w:colLast="0" w:name="_vcn85b6oxl7g" w:id="2"/>
      <w:bookmarkEnd w:id="2"/>
      <w:r w:rsidDel="00000000" w:rsidR="00000000" w:rsidRPr="00000000">
        <w:rPr>
          <w:rtl w:val="0"/>
        </w:rPr>
        <w:t xml:space="preserve">1 ПОИСКОВО-ИССЛЕДОВАТЕЛЬСКИЙ ЭТАП</w:t>
      </w:r>
    </w:p>
    <w:p w:rsidR="00000000" w:rsidDel="00000000" w:rsidP="00000000" w:rsidRDefault="00000000" w:rsidRPr="00000000" w14:paraId="00000094">
      <w:pPr>
        <w:pStyle w:val="Heading1"/>
        <w:spacing w:line="360" w:lineRule="auto"/>
        <w:ind w:firstLine="283.46456692913375"/>
        <w:jc w:val="center"/>
        <w:rPr/>
      </w:pPr>
      <w:bookmarkStart w:colFirst="0" w:colLast="0" w:name="_g5n7ci7jrgam" w:id="3"/>
      <w:bookmarkEnd w:id="3"/>
      <w:r w:rsidDel="00000000" w:rsidR="00000000" w:rsidRPr="00000000">
        <w:rPr>
          <w:rtl w:val="0"/>
        </w:rPr>
        <w:t xml:space="preserve">1.1 Изучение регламента соревнований в категории  “микро-сумо” </w:t>
      </w:r>
    </w:p>
    <w:p w:rsidR="00000000" w:rsidDel="00000000" w:rsidP="00000000" w:rsidRDefault="00000000" w:rsidRPr="00000000" w14:paraId="00000095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Соревнования по робо-сумо в классе “микро-сумо” проводятся на ежегодном международном фестивале робототехники «РобоФинист» [1]. Во время создания робота шло ориентирование на регламент “РобоФиниста”, так как эти соревнования имеют международный статус и проводятся на территории Российской Федерации [1][2]. </w:t>
      </w:r>
    </w:p>
    <w:p w:rsidR="00000000" w:rsidDel="00000000" w:rsidP="00000000" w:rsidRDefault="00000000" w:rsidRPr="00000000" w14:paraId="00000096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spacing w:line="360" w:lineRule="auto"/>
        <w:jc w:val="center"/>
        <w:rPr/>
      </w:pPr>
      <w:bookmarkStart w:colFirst="0" w:colLast="0" w:name="_s0rjeadi9l1r" w:id="4"/>
      <w:bookmarkEnd w:id="4"/>
      <w:r w:rsidDel="00000000" w:rsidR="00000000" w:rsidRPr="00000000">
        <w:rPr>
          <w:rtl w:val="0"/>
        </w:rPr>
        <w:t xml:space="preserve">1.1.1 Перечень требований к сумо-</w:t>
      </w:r>
      <w:r w:rsidDel="00000000" w:rsidR="00000000" w:rsidRPr="00000000">
        <w:rPr>
          <w:rtl w:val="0"/>
        </w:rPr>
        <w:t xml:space="preserve">роботу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был изучен перечень основных требования к роботу, которые в дальнейшем были соблюдены при его конструировании. Они полностью прописаны в регламенте соревнований “РобоФинист” [2]. Размеры, масса и ограничения к роботу были учтены при составлении ТЗ. Робот должен быть полностью автономным</w:t>
      </w:r>
    </w:p>
    <w:p w:rsidR="00000000" w:rsidDel="00000000" w:rsidP="00000000" w:rsidRDefault="00000000" w:rsidRPr="00000000" w14:paraId="00000099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в регламенте прописаны ограничения к конструкции робота, которые были соблюдены при составлении технического задания. </w:t>
      </w:r>
    </w:p>
    <w:p w:rsidR="00000000" w:rsidDel="00000000" w:rsidP="00000000" w:rsidRDefault="00000000" w:rsidRPr="00000000" w14:paraId="0000009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spacing w:line="360" w:lineRule="auto"/>
        <w:jc w:val="center"/>
        <w:rPr/>
      </w:pPr>
      <w:bookmarkStart w:colFirst="0" w:colLast="0" w:name="_vv7p6ci3mtcr" w:id="5"/>
      <w:bookmarkEnd w:id="5"/>
      <w:r w:rsidDel="00000000" w:rsidR="00000000" w:rsidRPr="00000000">
        <w:rPr>
          <w:rtl w:val="0"/>
        </w:rPr>
        <w:t xml:space="preserve">1.1.2 Перечень требований к полю</w:t>
      </w:r>
    </w:p>
    <w:p w:rsidR="00000000" w:rsidDel="00000000" w:rsidP="00000000" w:rsidRDefault="00000000" w:rsidRPr="00000000" w14:paraId="0000009C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были изучены требования к полю, которые в дальнейшем были соблюдены в разработке алгоритмов ведения боя. Поле состоит из круглой поверхности, в центре которого диск черного цвета с границей в виде белой линии по периметру. Требования к полю полностью прописаны в регламенте соревнований [2]. Основные требования к полю представлены в таблице 1.</w:t>
      </w:r>
    </w:p>
    <w:p w:rsidR="00000000" w:rsidDel="00000000" w:rsidP="00000000" w:rsidRDefault="00000000" w:rsidRPr="00000000" w14:paraId="0000009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1 - Основные требования к полю</w:t>
      </w:r>
    </w:p>
    <w:tbl>
      <w:tblPr>
        <w:tblStyle w:val="Table1"/>
        <w:tblW w:w="935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79.5"/>
        <w:gridCol w:w="4679.5"/>
        <w:tblGridChange w:id="0">
          <w:tblGrid>
            <w:gridCol w:w="4679.5"/>
            <w:gridCol w:w="4679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Критерий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Требование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Материал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Баннерная ткань плотностью от 440 гр/м^2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Диаметр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385 мм</w:t>
            </w:r>
          </w:p>
        </w:tc>
      </w:tr>
    </w:tbl>
    <w:p w:rsidR="00000000" w:rsidDel="00000000" w:rsidP="00000000" w:rsidRDefault="00000000" w:rsidRPr="00000000" w14:paraId="000000A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Продолжение таблицы 1</w:t>
      </w:r>
    </w:p>
    <w:tbl>
      <w:tblPr>
        <w:tblStyle w:val="Table2"/>
        <w:tblW w:w="935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79.5"/>
        <w:gridCol w:w="4679.5"/>
        <w:tblGridChange w:id="0">
          <w:tblGrid>
            <w:gridCol w:w="4679.5"/>
            <w:gridCol w:w="4679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Свободное внешнее пространство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 менее 250 мм</w:t>
            </w:r>
          </w:p>
        </w:tc>
      </w:tr>
    </w:tbl>
    <w:p w:rsidR="00000000" w:rsidDel="00000000" w:rsidP="00000000" w:rsidRDefault="00000000" w:rsidRPr="00000000" w14:paraId="000000A9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1"/>
        <w:spacing w:line="360" w:lineRule="auto"/>
        <w:jc w:val="center"/>
        <w:rPr/>
      </w:pPr>
      <w:bookmarkStart w:colFirst="0" w:colLast="0" w:name="_rqnpp5iwjd3n" w:id="6"/>
      <w:bookmarkEnd w:id="6"/>
      <w:r w:rsidDel="00000000" w:rsidR="00000000" w:rsidRPr="00000000">
        <w:rPr>
          <w:rtl w:val="0"/>
        </w:rPr>
        <w:t xml:space="preserve">1.2 Анализ аналогов</w:t>
      </w:r>
    </w:p>
    <w:p w:rsidR="00000000" w:rsidDel="00000000" w:rsidP="00000000" w:rsidRDefault="00000000" w:rsidRPr="00000000" w14:paraId="000000AB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как робот создавался по регламенту соревнований фестиваля робототехники «РобоФинист», то фотографии аналогов будут взят с соревнований прошлых лет [3], кроме робота “Чупакабр” [4], к моменту соревнований его внешний был существенно изменен. Его фотография сделана перед проведением соревнований. К рассмотрению будут взяты сумо-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победителей и призеров прошлых лет. Аналоги представлены в таблице 2.</w:t>
      </w:r>
    </w:p>
    <w:p w:rsidR="00000000" w:rsidDel="00000000" w:rsidP="00000000" w:rsidRDefault="00000000" w:rsidRPr="00000000" w14:paraId="000000A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2 - Аналоги</w:t>
      </w:r>
    </w:p>
    <w:tbl>
      <w:tblPr>
        <w:tblStyle w:val="Table3"/>
        <w:tblW w:w="935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79.5"/>
        <w:gridCol w:w="4679.5"/>
        <w:tblGridChange w:id="0">
          <w:tblGrid>
            <w:gridCol w:w="4679.5"/>
            <w:gridCol w:w="4679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Фото и название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Анализ</w:t>
            </w:r>
          </w:p>
        </w:tc>
      </w:tr>
      <w:tr>
        <w:trPr>
          <w:cantSplit w:val="0"/>
          <w:trHeight w:val="3713.67187499999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60970" cy="2098786"/>
                  <wp:effectExtent b="0" l="0" r="0" t="0"/>
                  <wp:docPr id="53" name="image44.jpg"/>
                  <a:graphic>
                    <a:graphicData uri="http://schemas.openxmlformats.org/drawingml/2006/picture">
                      <pic:pic>
                        <pic:nvPicPr>
                          <pic:cNvPr id="0" name="image44.jpg"/>
                          <pic:cNvPicPr preferRelativeResize="0"/>
                        </pic:nvPicPr>
                        <pic:blipFill>
                          <a:blip r:embed="rId6"/>
                          <a:srcRect b="18303" l="20728" r="11824" t="296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970" cy="20987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робот “AXIOM”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Достоинства: 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Ковш-отвал в виде лезвия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Два лазерных датчики расстояния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Печатные платы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Самодельные колеса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Качество колес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Множество проводов в конструкции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64821" cy="1674179"/>
                  <wp:effectExtent b="0" l="0" r="0" t="0"/>
                  <wp:docPr id="32" name="image34.jpg"/>
                  <a:graphic>
                    <a:graphicData uri="http://schemas.openxmlformats.org/drawingml/2006/picture">
                      <pic:pic>
                        <pic:nvPicPr>
                          <pic:cNvPr id="0" name="image34.jpg"/>
                          <pic:cNvPicPr preferRelativeResize="0"/>
                        </pic:nvPicPr>
                        <pic:blipFill>
                          <a:blip r:embed="rId7"/>
                          <a:srcRect b="42920" l="11015" r="13744" t="226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4821" cy="16741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робот “5Х5”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Достоинства: 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Сменная батарея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Полиуретановые шины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Три лазерных датчика расстояния</w:t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Отсутствие связующих проводов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Отсутствие ковш-отвала</w:t>
            </w:r>
          </w:p>
        </w:tc>
      </w:tr>
    </w:tbl>
    <w:p w:rsidR="00000000" w:rsidDel="00000000" w:rsidP="00000000" w:rsidRDefault="00000000" w:rsidRPr="00000000" w14:paraId="000000C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Продолжение таблицы 2</w:t>
      </w:r>
    </w:p>
    <w:tbl>
      <w:tblPr>
        <w:tblStyle w:val="Table4"/>
        <w:tblW w:w="95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65"/>
        <w:gridCol w:w="4875"/>
        <w:tblGridChange w:id="0">
          <w:tblGrid>
            <w:gridCol w:w="4665"/>
            <w:gridCol w:w="4875"/>
          </w:tblGrid>
        </w:tblGridChange>
      </w:tblGrid>
      <w:tr>
        <w:trPr>
          <w:cantSplit w:val="0"/>
          <w:trHeight w:val="3024.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467937" cy="1650164"/>
                  <wp:effectExtent b="0" l="0" r="0" t="0"/>
                  <wp:docPr id="49" name="image52.jpg"/>
                  <a:graphic>
                    <a:graphicData uri="http://schemas.openxmlformats.org/drawingml/2006/picture">
                      <pic:pic>
                        <pic:nvPicPr>
                          <pic:cNvPr id="0" name="image52.jpg"/>
                          <pic:cNvPicPr preferRelativeResize="0"/>
                        </pic:nvPicPr>
                        <pic:blipFill>
                          <a:blip r:embed="rId8"/>
                          <a:srcRect b="0" l="19792" r="30029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937" cy="1650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робот “KRAB?”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Достоинства:</w:t>
            </w:r>
          </w:p>
          <w:p w:rsidR="00000000" w:rsidDel="00000000" w:rsidP="00000000" w:rsidRDefault="00000000" w:rsidRPr="00000000" w14:paraId="000000CA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Три лазерных датчика расстояния</w:t>
            </w:r>
          </w:p>
          <w:p w:rsidR="00000000" w:rsidDel="00000000" w:rsidP="00000000" w:rsidRDefault="00000000" w:rsidRPr="00000000" w14:paraId="000000CB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Самодельные шины</w:t>
            </w:r>
          </w:p>
          <w:p w:rsidR="00000000" w:rsidDel="00000000" w:rsidP="00000000" w:rsidRDefault="00000000" w:rsidRPr="00000000" w14:paraId="000000CC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Ковш-отвал в виде лезвия</w:t>
            </w:r>
          </w:p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Датчик линии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</w:t>
            </w:r>
          </w:p>
          <w:p w:rsidR="00000000" w:rsidDel="00000000" w:rsidP="00000000" w:rsidRDefault="00000000" w:rsidRPr="00000000" w14:paraId="000000D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Неконтролируемая скорость</w: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95.64453124999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089809" cy="2286607"/>
                  <wp:effectExtent b="0" l="0" r="0" t="0"/>
                  <wp:docPr id="51" name="image54.jpg"/>
                  <a:graphic>
                    <a:graphicData uri="http://schemas.openxmlformats.org/drawingml/2006/picture">
                      <pic:pic>
                        <pic:nvPicPr>
                          <pic:cNvPr id="0" name="image54.jpg"/>
                          <pic:cNvPicPr preferRelativeResize="0"/>
                        </pic:nvPicPr>
                        <pic:blipFill>
                          <a:blip r:embed="rId9"/>
                          <a:srcRect b="22923" l="5752" r="13795" t="11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9809" cy="22866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робот “Чупакабр”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Достоинства:</w:t>
            </w:r>
          </w:p>
          <w:p w:rsidR="00000000" w:rsidDel="00000000" w:rsidP="00000000" w:rsidRDefault="00000000" w:rsidRPr="00000000" w14:paraId="000000D5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Силиконовые шины-резинки</w:t>
            </w:r>
          </w:p>
          <w:p w:rsidR="00000000" w:rsidDel="00000000" w:rsidP="00000000" w:rsidRDefault="00000000" w:rsidRPr="00000000" w14:paraId="000000D6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Ковш-отвел в виде лезвия</w:t>
            </w:r>
          </w:p>
          <w:p w:rsidR="00000000" w:rsidDel="00000000" w:rsidP="00000000" w:rsidRDefault="00000000" w:rsidRPr="00000000" w14:paraId="000000D7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Три лазерных датчика расстояния</w:t>
            </w:r>
          </w:p>
          <w:p w:rsidR="00000000" w:rsidDel="00000000" w:rsidP="00000000" w:rsidRDefault="00000000" w:rsidRPr="00000000" w14:paraId="000000D8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Корпус, закрывающий все составляющие</w:t>
            </w:r>
          </w:p>
          <w:p w:rsidR="00000000" w:rsidDel="00000000" w:rsidP="00000000" w:rsidRDefault="00000000" w:rsidRPr="00000000" w14:paraId="000000D9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Сменная батарея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</w:t>
            </w:r>
          </w:p>
          <w:p w:rsidR="00000000" w:rsidDel="00000000" w:rsidP="00000000" w:rsidRDefault="00000000" w:rsidRPr="00000000" w14:paraId="000000DC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Множество проводов в конструкции</w:t>
            </w:r>
          </w:p>
          <w:p w:rsidR="00000000" w:rsidDel="00000000" w:rsidP="00000000" w:rsidRDefault="00000000" w:rsidRPr="00000000" w14:paraId="000000DD">
            <w:pPr>
              <w:widowControl w:val="0"/>
              <w:numPr>
                <w:ilvl w:val="0"/>
                <w:numId w:val="20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Отсутствие печатных плат</w:t>
            </w:r>
          </w:p>
        </w:tc>
      </w:tr>
    </w:tbl>
    <w:p w:rsidR="00000000" w:rsidDel="00000000" w:rsidP="00000000" w:rsidRDefault="00000000" w:rsidRPr="00000000" w14:paraId="000000D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Проанализировав представленные и другие аналоги (роботов участников соревнований “РобоФинист” [3]), были сделаны выводы:</w:t>
      </w:r>
    </w:p>
    <w:p w:rsidR="00000000" w:rsidDel="00000000" w:rsidP="00000000" w:rsidRDefault="00000000" w:rsidRPr="00000000" w14:paraId="000000E0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Выбран силикон, как материал для шин-резинок, потому что он легче в обработке. Использование лазерных датчиков расстояния обусловлено тем, что остальные датчики не подходят по размерам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или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функционалу. Сменная батарея важна, так как роботу приходится заряжаться между турами. Наличие ковша-отвала необходимо для увеличения шанса подцепить противника, и как следствие прижимной силы.</w:t>
      </w:r>
    </w:p>
    <w:p w:rsidR="00000000" w:rsidDel="00000000" w:rsidP="00000000" w:rsidRDefault="00000000" w:rsidRPr="00000000" w14:paraId="000000E1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rPr>
          <w:sz w:val="28"/>
          <w:szCs w:val="28"/>
        </w:rPr>
      </w:pPr>
      <w:bookmarkStart w:colFirst="0" w:colLast="0" w:name="_lkmbmzs9chso" w:id="7"/>
      <w:bookmarkEnd w:id="7"/>
      <w:r w:rsidDel="00000000" w:rsidR="00000000" w:rsidRPr="00000000">
        <w:rPr>
          <w:rtl w:val="0"/>
        </w:rPr>
        <w:t xml:space="preserve">1.3 Поиск возможных идей и оптимальных решений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Исходя из анализа роботов призеров и победителей прошлых лет были выявлены положительные идеи, своеобразные версии которых в дальнейшем будет использованы в конструкции моего сумо-робота: </w:t>
      </w:r>
    </w:p>
    <w:p w:rsidR="00000000" w:rsidDel="00000000" w:rsidP="00000000" w:rsidRDefault="00000000" w:rsidRPr="00000000" w14:paraId="000000E4">
      <w:pPr>
        <w:spacing w:line="360" w:lineRule="auto"/>
        <w:ind w:firstLine="28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Силиконовые шины-резинки;</w:t>
      </w:r>
    </w:p>
    <w:p w:rsidR="00000000" w:rsidDel="00000000" w:rsidP="00000000" w:rsidRDefault="00000000" w:rsidRPr="00000000" w14:paraId="000000E5">
      <w:pPr>
        <w:spacing w:line="360" w:lineRule="auto"/>
        <w:ind w:left="0" w:firstLine="283.4645669291337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Три лазерных датчика расстояния, перпендикулярно полю;</w:t>
      </w:r>
    </w:p>
    <w:p w:rsidR="00000000" w:rsidDel="00000000" w:rsidP="00000000" w:rsidRDefault="00000000" w:rsidRPr="00000000" w14:paraId="000000E6">
      <w:pPr>
        <w:spacing w:line="360" w:lineRule="auto"/>
        <w:ind w:left="0" w:firstLine="283.46456692913375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Сменная батарея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;</w:t>
      </w:r>
    </w:p>
    <w:p w:rsidR="00000000" w:rsidDel="00000000" w:rsidP="00000000" w:rsidRDefault="00000000" w:rsidRPr="00000000" w14:paraId="000000E7">
      <w:pPr>
        <w:spacing w:line="360" w:lineRule="auto"/>
        <w:ind w:firstLine="283.464566929133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Ковш-отвал в передней части робота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E8">
      <w:pPr>
        <w:spacing w:line="360" w:lineRule="auto"/>
        <w:ind w:firstLine="283.4645669291337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spacing w:line="360" w:lineRule="auto"/>
        <w:ind w:firstLine="283.46456692913375"/>
        <w:jc w:val="center"/>
        <w:rPr/>
      </w:pPr>
      <w:bookmarkStart w:colFirst="0" w:colLast="0" w:name="_3gurs4rsbg9" w:id="8"/>
      <w:bookmarkEnd w:id="8"/>
      <w:r w:rsidDel="00000000" w:rsidR="00000000" w:rsidRPr="00000000">
        <w:rPr>
          <w:rtl w:val="0"/>
        </w:rPr>
        <w:t xml:space="preserve">1.3.1 Программное обеспечение</w:t>
      </w:r>
    </w:p>
    <w:p w:rsidR="00000000" w:rsidDel="00000000" w:rsidP="00000000" w:rsidRDefault="00000000" w:rsidRPr="00000000" w14:paraId="000000EA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Роботическое ПО разделено на две части: дополнительную и основную. Дополнительная часть отвечает за выезд робота на центр поля в зависимости от его расположения перед началом раунда, в то время как основная часть общая для всех трех тактик боя. Такая тактика позволяет уменьшить риск выталкивания робота в начале раунда, так как он оказывается в центре поля за первые несколько секунд и начинает основную часть - обнаружение противника. Три тактики боя представлены на рисунках 1 - 3 (траектория движения выделена красным).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2514600</wp:posOffset>
            </wp:positionV>
            <wp:extent cx="1590675" cy="1583172"/>
            <wp:effectExtent b="0" l="0" r="0" t="0"/>
            <wp:wrapSquare wrapText="bothSides" distB="114300" distT="114300" distL="114300" distR="11430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831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4320750</wp:posOffset>
            </wp:positionH>
            <wp:positionV relativeFrom="paragraph">
              <wp:posOffset>2514600</wp:posOffset>
            </wp:positionV>
            <wp:extent cx="1622326" cy="1581150"/>
            <wp:effectExtent b="0" l="0" r="0" t="0"/>
            <wp:wrapSquare wrapText="bothSides" distB="114300" distT="114300" distL="114300" distR="114300"/>
            <wp:docPr id="5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13247" r="7628" t="3301"/>
                    <a:stretch>
                      <a:fillRect/>
                    </a:stretch>
                  </pic:blipFill>
                  <pic:spPr>
                    <a:xfrm>
                      <a:off x="0" y="0"/>
                      <a:ext cx="1622326" cy="1581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2090738</wp:posOffset>
            </wp:positionH>
            <wp:positionV relativeFrom="paragraph">
              <wp:posOffset>2514600</wp:posOffset>
            </wp:positionV>
            <wp:extent cx="1588400" cy="1580418"/>
            <wp:effectExtent b="0" l="0" r="0" t="0"/>
            <wp:wrapSquare wrapText="bothSides" distB="114300" distT="114300" distL="114300" distR="11430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8400" cy="15804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Тактика №1      Рисунок 2 - Тактика №2     Рисунок 3 - Тактика №3</w:t>
      </w:r>
    </w:p>
    <w:p w:rsidR="00000000" w:rsidDel="00000000" w:rsidP="00000000" w:rsidRDefault="00000000" w:rsidRPr="00000000" w14:paraId="000000F0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rPr>
          <w:highlight w:val="white"/>
        </w:rPr>
      </w:pPr>
      <w:bookmarkStart w:colFirst="0" w:colLast="0" w:name="_w8szuzwbotq0" w:id="9"/>
      <w:bookmarkEnd w:id="9"/>
      <w:r w:rsidDel="00000000" w:rsidR="00000000" w:rsidRPr="00000000">
        <w:rPr>
          <w:highlight w:val="white"/>
          <w:rtl w:val="0"/>
        </w:rPr>
        <w:t xml:space="preserve">1.3.2 Корпус устройства</w:t>
      </w:r>
    </w:p>
    <w:p w:rsidR="00000000" w:rsidDel="00000000" w:rsidP="00000000" w:rsidRDefault="00000000" w:rsidRPr="00000000" w14:paraId="000000F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Изучение аналогов роботов-победителей и призеров позволяет решить, что корпус не обязательно должен закрывать все внутренности. При хорошо закрепленных компонентах можно обойтись без стенок или декоративных элементов. Трассировка печатных плат обеспечит надежный крепеж и удобную пайку. В первой версии корпуса будет взят любой цвет пластика, в финальной - белый для гармоничного сочетания цветов.</w:t>
      </w:r>
    </w:p>
    <w:p w:rsidR="00000000" w:rsidDel="00000000" w:rsidP="00000000" w:rsidRDefault="00000000" w:rsidRPr="00000000" w14:paraId="000000F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1"/>
        <w:spacing w:line="360" w:lineRule="auto"/>
        <w:jc w:val="center"/>
        <w:rPr/>
      </w:pPr>
      <w:bookmarkStart w:colFirst="0" w:colLast="0" w:name="_ykc57qz80vqc" w:id="10"/>
      <w:bookmarkEnd w:id="10"/>
      <w:r w:rsidDel="00000000" w:rsidR="00000000" w:rsidRPr="00000000">
        <w:rPr>
          <w:rtl w:val="0"/>
        </w:rPr>
        <w:t xml:space="preserve">1.4 Подбор электронных модулей</w:t>
      </w:r>
    </w:p>
    <w:p w:rsidR="00000000" w:rsidDel="00000000" w:rsidP="00000000" w:rsidRDefault="00000000" w:rsidRPr="00000000" w14:paraId="000000F5">
      <w:pPr>
        <w:pStyle w:val="Heading1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z2kh77dxgejf" w:id="11"/>
      <w:bookmarkEnd w:id="11"/>
      <w:r w:rsidDel="00000000" w:rsidR="00000000" w:rsidRPr="00000000">
        <w:rPr>
          <w:rtl w:val="0"/>
        </w:rPr>
        <w:t xml:space="preserve">1.4.1 Датчики расстояния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Исходя из анализа аналогов был выбран лазерный датчик расстояния VL53L0X. Сравнение лазерного датчика расстояния представлено в таблице 3.</w:t>
      </w:r>
    </w:p>
    <w:p w:rsidR="00000000" w:rsidDel="00000000" w:rsidP="00000000" w:rsidRDefault="00000000" w:rsidRPr="00000000" w14:paraId="000000F7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3 - Сравнение лазерного датчика расстояния</w:t>
      </w:r>
    </w:p>
    <w:tbl>
      <w:tblPr>
        <w:tblStyle w:val="Table5"/>
        <w:tblW w:w="935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79.5"/>
        <w:gridCol w:w="4679.5"/>
        <w:tblGridChange w:id="0">
          <w:tblGrid>
            <w:gridCol w:w="4679.5"/>
            <w:gridCol w:w="4679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Виды датчика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Анализ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348706" cy="1223695"/>
                  <wp:effectExtent b="0" l="0" r="0" t="0"/>
                  <wp:docPr id="47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3"/>
                          <a:srcRect b="464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706" cy="12236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Лазерный датчик расстояния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Достоинства: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Малые размеры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Погрешность определения до 2 мм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Простое подключение</w:t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 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Надежность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01362" cy="1075779"/>
                  <wp:effectExtent b="0" l="0" r="0" t="0"/>
                  <wp:docPr id="9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4"/>
                          <a:srcRect b="21282" l="5586" r="6527" t="59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362" cy="10757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Ультразвуковой датчик расстояния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Достоинства: </w:t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Надежный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Простое подключение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</w:t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Размеры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239462" cy="1015223"/>
                  <wp:effectExtent b="0" l="0" r="0" t="0"/>
                  <wp:docPr id="48" name="image39.jpg"/>
                  <a:graphic>
                    <a:graphicData uri="http://schemas.openxmlformats.org/drawingml/2006/picture">
                      <pic:pic>
                        <pic:nvPicPr>
                          <pic:cNvPr id="0" name="image39.jpg"/>
                          <pic:cNvPicPr preferRelativeResize="0"/>
                        </pic:nvPicPr>
                        <pic:blipFill>
                          <a:blip r:embed="rId15"/>
                          <a:srcRect b="26249" l="0" r="0" t="28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462" cy="10152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Инфракрасный датчик расстояния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Достоинства: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Максимальная точность</w:t>
            </w:r>
          </w:p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Малые размеры</w:t>
            </w:r>
          </w:p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Сложное подключение</w:t>
            </w:r>
          </w:p>
        </w:tc>
      </w:tr>
    </w:tbl>
    <w:p w:rsidR="00000000" w:rsidDel="00000000" w:rsidP="00000000" w:rsidRDefault="00000000" w:rsidRPr="00000000" w14:paraId="00000113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spacing w:line="360" w:lineRule="auto"/>
        <w:jc w:val="center"/>
        <w:rPr/>
      </w:pPr>
      <w:bookmarkStart w:colFirst="0" w:colLast="0" w:name="_9y2kc9y7qx55" w:id="12"/>
      <w:bookmarkEnd w:id="12"/>
      <w:r w:rsidDel="00000000" w:rsidR="00000000" w:rsidRPr="00000000">
        <w:rPr>
          <w:rtl w:val="0"/>
        </w:rPr>
        <w:t xml:space="preserve">1.4.2 Моторы устройства</w:t>
      </w:r>
    </w:p>
    <w:p w:rsidR="00000000" w:rsidDel="00000000" w:rsidP="00000000" w:rsidRDefault="00000000" w:rsidRPr="00000000" w14:paraId="0000011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Важными характеристиками при выбор моторов являются скорость и мощность. В ходе анализа был выбран мотор n20 90 degrees, который подходит по размерам и сочетает в себе не менее важные характеристики. Сравнение моторов представлено в таблице 4.</w:t>
      </w:r>
    </w:p>
    <w:p w:rsidR="00000000" w:rsidDel="00000000" w:rsidP="00000000" w:rsidRDefault="00000000" w:rsidRPr="00000000" w14:paraId="0000011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4 - Сравнение моторов</w:t>
      </w:r>
    </w:p>
    <w:tbl>
      <w:tblPr>
        <w:tblStyle w:val="Table6"/>
        <w:tblW w:w="933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80"/>
        <w:gridCol w:w="4950"/>
        <w:tblGridChange w:id="0">
          <w:tblGrid>
            <w:gridCol w:w="4380"/>
            <w:gridCol w:w="49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Вид мотора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Анализ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650311" cy="1650311"/>
                  <wp:effectExtent b="0" l="0" r="0" t="0"/>
                  <wp:docPr id="40" name="image48.jpg"/>
                  <a:graphic>
                    <a:graphicData uri="http://schemas.openxmlformats.org/drawingml/2006/picture">
                      <pic:pic>
                        <pic:nvPicPr>
                          <pic:cNvPr id="0" name="image48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311" cy="16503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Сервопривод MG90s 360 degrees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 [5]: 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Скорость 120 RPM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Мощность 2.2 кг/см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Напряжение 5V</w:t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</w:t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Размеры </w:t>
            </w: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23 х 12.2 х 29 мм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696537" cy="1590504"/>
                  <wp:effectExtent b="0" l="0" r="0" t="0"/>
                  <wp:docPr id="34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17"/>
                          <a:srcRect b="17878" l="11957" r="12089" t="117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537" cy="15905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Мотор постоянного тока n20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 [6]: 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СКорость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150 RPM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Мощность 2.4 кг/см</w:t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Напряжение 6V</w:t>
            </w:r>
          </w:p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 </w:t>
            </w:r>
          </w:p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Общая длина 36 мм</w:t>
            </w:r>
          </w:p>
        </w:tc>
      </w:tr>
      <w:tr>
        <w:trPr>
          <w:cantSplit w:val="0"/>
          <w:trHeight w:val="3182.47070312499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1696537" cy="1298584"/>
                  <wp:effectExtent b="0" l="0" r="0" t="0"/>
                  <wp:docPr id="2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6537" cy="12985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Мотор постоянного тока n20 90 degrees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Достоинства[7]: </w:t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Выходной вал под 90 градусов</w:t>
            </w:r>
          </w:p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Размеры 33 x 10 x 12 мм</w:t>
            </w:r>
          </w:p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Червячная передача</w:t>
            </w:r>
          </w:p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Недостатки: </w:t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68 RPM</w:t>
            </w:r>
          </w:p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 кг/см</w:t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Напряжение 12V</w:t>
            </w:r>
          </w:p>
        </w:tc>
      </w:tr>
    </w:tbl>
    <w:p w:rsidR="00000000" w:rsidDel="00000000" w:rsidP="00000000" w:rsidRDefault="00000000" w:rsidRPr="00000000" w14:paraId="00000138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spacing w:line="360" w:lineRule="auto"/>
        <w:ind w:firstLine="720"/>
        <w:jc w:val="center"/>
        <w:rPr>
          <w:b w:val="1"/>
          <w:bCs w:val="1"/>
        </w:rPr>
      </w:pPr>
      <w:bookmarkStart w:colFirst="0" w:colLast="0" w:name="_bpdujha1vvh3" w:id="13"/>
      <w:bookmarkEnd w:id="13"/>
      <w:r w:rsidDel="00000000" w:rsidR="00000000" w:rsidRPr="00000000">
        <w:rPr>
          <w:b w:val="1"/>
          <w:bCs w:val="1"/>
          <w:rtl w:val="0"/>
        </w:rPr>
        <w:t xml:space="preserve">1.4.3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Управляющий микроконтроллер</w:t>
      </w:r>
    </w:p>
    <w:p w:rsidR="00000000" w:rsidDel="00000000" w:rsidP="00000000" w:rsidRDefault="00000000" w:rsidRPr="00000000" w14:paraId="0000013C">
      <w:pPr>
        <w:shd w:fill="ffffff" w:val="clear"/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проекта требуется использовать 14 пинов, поэтому необходим микроконтроллер с соответствующим количеством пинов и размерами до 50 мм по длинной стороне. Отобраны два подходящих варианта: Arduino Pro Micro и Raspberry Pi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RP2040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-Zero. Количество требуемых пинов представлены в таблице 5.</w:t>
        <w:br w:type="textWrapping"/>
        <w:t xml:space="preserve">Таблица 5 - Количество требуемых пинов</w:t>
      </w:r>
    </w:p>
    <w:tbl>
      <w:tblPr>
        <w:tblStyle w:val="Table7"/>
        <w:tblW w:w="935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79.5"/>
        <w:gridCol w:w="4679.5"/>
        <w:tblGridChange w:id="0">
          <w:tblGrid>
            <w:gridCol w:w="4679.5"/>
            <w:gridCol w:w="4679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Компонент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Кол-во используемых пинов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Драйвер моторов l293d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 пинов: 2 - управление скорость; 4 - управление ШИМ сигналом на мотор.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Лазерные датчики расстояния VL53L0X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 пинов: 2 - I2C шина; 3 - адресация датчиков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ИК-приемник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 пин: 1 - получение сигнала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Питание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 пина: 1 - GND; 1 - VIN</w:t>
            </w:r>
          </w:p>
        </w:tc>
      </w:tr>
    </w:tbl>
    <w:p w:rsidR="00000000" w:rsidDel="00000000" w:rsidP="00000000" w:rsidRDefault="00000000" w:rsidRPr="00000000" w14:paraId="00000147">
      <w:pPr>
        <w:shd w:fill="ffffff" w:val="clear"/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ffffff" w:val="clear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Микроконтроллеры Arduino pro micro и Raspberry PI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RP2040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-Zero представлены на рисунках 4 - 5.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561975</wp:posOffset>
            </wp:positionV>
            <wp:extent cx="2384925" cy="1776480"/>
            <wp:effectExtent b="0" l="0" r="0" t="0"/>
            <wp:wrapSquare wrapText="bothSides" distB="19050" distT="19050" distL="19050" distR="1905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11545" l="7494" r="5689" t="7177"/>
                    <a:stretch>
                      <a:fillRect/>
                    </a:stretch>
                  </pic:blipFill>
                  <pic:spPr>
                    <a:xfrm>
                      <a:off x="0" y="0"/>
                      <a:ext cx="2384925" cy="1776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3409950</wp:posOffset>
            </wp:positionH>
            <wp:positionV relativeFrom="paragraph">
              <wp:posOffset>39105</wp:posOffset>
            </wp:positionV>
            <wp:extent cx="1699125" cy="1603151"/>
            <wp:effectExtent b="0" l="0" r="0" t="0"/>
            <wp:wrapSquare wrapText="bothSides" distB="19050" distT="19050" distL="19050" distR="19050"/>
            <wp:docPr id="2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0"/>
                    <a:srcRect b="14422" l="14332" r="15837" t="19414"/>
                    <a:stretch>
                      <a:fillRect/>
                    </a:stretch>
                  </pic:blipFill>
                  <pic:spPr>
                    <a:xfrm>
                      <a:off x="0" y="0"/>
                      <a:ext cx="1699125" cy="16031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 - Arduino pro micro             Рисунок 5 - Raspberry PI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RP2040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-Zero</w:t>
      </w:r>
    </w:p>
    <w:p w:rsidR="00000000" w:rsidDel="00000000" w:rsidP="00000000" w:rsidRDefault="00000000" w:rsidRPr="00000000" w14:paraId="00000150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 из-за опыта работы с Arduino pro micro и благодаря удобной установке библиотек было принято решение использовать именно этот микроконтроллер.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дальнейшем планируется изучить Raspberry PI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RP2040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-Zero и провести подобную работу с этим микроконтроллером. </w:t>
      </w:r>
    </w:p>
    <w:p w:rsidR="00000000" w:rsidDel="00000000" w:rsidP="00000000" w:rsidRDefault="00000000" w:rsidRPr="00000000" w14:paraId="0000015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1"/>
        <w:rPr/>
      </w:pPr>
      <w:bookmarkStart w:colFirst="0" w:colLast="0" w:name="_7ny961r6c7jb" w:id="14"/>
      <w:bookmarkEnd w:id="14"/>
      <w:r w:rsidDel="00000000" w:rsidR="00000000" w:rsidRPr="00000000">
        <w:rPr>
          <w:rtl w:val="0"/>
        </w:rPr>
        <w:t xml:space="preserve">1.4.4 Драйвер двигателей</w:t>
      </w:r>
    </w:p>
    <w:p w:rsidR="00000000" w:rsidDel="00000000" w:rsidP="00000000" w:rsidRDefault="00000000" w:rsidRPr="00000000" w14:paraId="0000015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моторов-редукторов n20 90 degrees использован драйвер l293d, который поддерживает до 0.5 ампера тока, управляет двумя моторами и изменяет направление и скорость движения.</w:t>
      </w:r>
    </w:p>
    <w:p w:rsidR="00000000" w:rsidDel="00000000" w:rsidP="00000000" w:rsidRDefault="00000000" w:rsidRPr="00000000" w14:paraId="00000155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Драйвер моторов l293d представлен на рисунке 6.</w:t>
      </w:r>
    </w:p>
    <w:p w:rsidR="00000000" w:rsidDel="00000000" w:rsidP="00000000" w:rsidRDefault="00000000" w:rsidRPr="00000000" w14:paraId="00000156">
      <w:pPr>
        <w:spacing w:line="360" w:lineRule="auto"/>
        <w:ind w:hanging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10340" cy="1793856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7763" l="11148" r="13042" t="13695"/>
                    <a:stretch>
                      <a:fillRect/>
                    </a:stretch>
                  </pic:blipFill>
                  <pic:spPr>
                    <a:xfrm>
                      <a:off x="0" y="0"/>
                      <a:ext cx="1910340" cy="1793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60" w:lineRule="auto"/>
        <w:ind w:hanging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6 - Драйвера моторов l293d</w:t>
      </w:r>
    </w:p>
    <w:p w:rsidR="00000000" w:rsidDel="00000000" w:rsidP="00000000" w:rsidRDefault="00000000" w:rsidRPr="00000000" w14:paraId="00000158">
      <w:pPr>
        <w:spacing w:line="360" w:lineRule="auto"/>
        <w:ind w:hanging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1"/>
        <w:rPr/>
      </w:pPr>
      <w:bookmarkStart w:colFirst="0" w:colLast="0" w:name="_lrqolt26gn0r" w:id="15"/>
      <w:bookmarkEnd w:id="15"/>
      <w:r w:rsidDel="00000000" w:rsidR="00000000" w:rsidRPr="00000000">
        <w:rPr>
          <w:rtl w:val="0"/>
        </w:rPr>
        <w:t xml:space="preserve">1.4.5 Аккумуляторы и питание</w:t>
      </w:r>
    </w:p>
    <w:p w:rsidR="00000000" w:rsidDel="00000000" w:rsidP="00000000" w:rsidRDefault="00000000" w:rsidRPr="00000000" w14:paraId="0000015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Компактными аккумуляторами являются Литий-ионные (Li-Ion) и Литий-полимерные (Li-Pol), так что пришлось выбирать из них. Таким Li-Pol аккумулятором стал 402040P с размерами 4 х 20 х 40 мм [8]. Так как на питание моторов понадобится 12 вольт, а напряжение одного аккумулятора 3.7 вольт пришлось использовать два последовательно подключенных аккумулятора и DC-DC преобразователь напряжения.</w:t>
      </w:r>
    </w:p>
    <w:p w:rsidR="00000000" w:rsidDel="00000000" w:rsidP="00000000" w:rsidRDefault="00000000" w:rsidRPr="00000000" w14:paraId="0000015B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Li-Pol аккумулятора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402040P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показан на рисунке 7</w:t>
      </w:r>
    </w:p>
    <w:p w:rsidR="00000000" w:rsidDel="00000000" w:rsidP="00000000" w:rsidRDefault="00000000" w:rsidRPr="00000000" w14:paraId="0000015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234330" cy="2343136"/>
            <wp:effectExtent b="0" l="0" r="0" t="0"/>
            <wp:docPr id="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34330" cy="2343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6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7 - Li-Pol аккумулятор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402040P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1"/>
        <w:rPr/>
      </w:pPr>
      <w:bookmarkStart w:colFirst="0" w:colLast="0" w:name="_ergv40je8zyz" w:id="16"/>
      <w:bookmarkEnd w:id="16"/>
      <w:r w:rsidDel="00000000" w:rsidR="00000000" w:rsidRPr="00000000">
        <w:rPr>
          <w:rtl w:val="0"/>
        </w:rPr>
        <w:t xml:space="preserve">1.4.6 ИК-приемник</w:t>
      </w:r>
    </w:p>
    <w:p w:rsidR="00000000" w:rsidDel="00000000" w:rsidP="00000000" w:rsidRDefault="00000000" w:rsidRPr="00000000" w14:paraId="0000015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получения стартового сигнала и сигнала для остановки использовался ИК-приемник модели TSOP22. Приемник компактный, легко программируется и имеет размеры менее 7 мм по длинной стороне [9].</w:t>
      </w:r>
    </w:p>
    <w:p w:rsidR="00000000" w:rsidDel="00000000" w:rsidP="00000000" w:rsidRDefault="00000000" w:rsidRPr="00000000" w14:paraId="0000016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ИК-приемник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TSOP22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показан на рисунке 8.</w:t>
      </w:r>
    </w:p>
    <w:p w:rsidR="00000000" w:rsidDel="00000000" w:rsidP="00000000" w:rsidRDefault="00000000" w:rsidRPr="00000000" w14:paraId="0000016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53258" cy="226246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33594" l="17706" r="17077" t="33408"/>
                    <a:stretch>
                      <a:fillRect/>
                    </a:stretch>
                  </pic:blipFill>
                  <pic:spPr>
                    <a:xfrm>
                      <a:off x="0" y="0"/>
                      <a:ext cx="4453258" cy="2262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8 - ИК-приемник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TSOP22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rPr/>
      </w:pPr>
      <w:bookmarkStart w:colFirst="0" w:colLast="0" w:name="_ac5z6cq2b1nb" w:id="17"/>
      <w:bookmarkEnd w:id="17"/>
      <w:r w:rsidDel="00000000" w:rsidR="00000000" w:rsidRPr="00000000">
        <w:rPr>
          <w:rtl w:val="0"/>
        </w:rPr>
        <w:t xml:space="preserve">1.4.7 Повышающий модуль питания</w:t>
      </w:r>
    </w:p>
    <w:p w:rsidR="00000000" w:rsidDel="00000000" w:rsidP="00000000" w:rsidRDefault="00000000" w:rsidRPr="00000000" w14:paraId="00000165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 использован повышающий модуль питания MT3608, так как его размеры (36 х 17 х 14 мм) укладываются в требования (не более 50 мм), он имеет регулируемое выходное напряжение и выходную силу тока до 2 ампер [10].</w:t>
      </w:r>
    </w:p>
    <w:p w:rsidR="00000000" w:rsidDel="00000000" w:rsidP="00000000" w:rsidRDefault="00000000" w:rsidRPr="00000000" w14:paraId="00000166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Повышающий модуль питания MT3608 представлен на рисунке 9.</w:t>
      </w:r>
    </w:p>
    <w:p w:rsidR="00000000" w:rsidDel="00000000" w:rsidP="00000000" w:rsidRDefault="00000000" w:rsidRPr="00000000" w14:paraId="0000016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21885" cy="1639707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4"/>
                    <a:srcRect b="28681" l="0" r="0" t="26288"/>
                    <a:stretch>
                      <a:fillRect/>
                    </a:stretch>
                  </pic:blipFill>
                  <pic:spPr>
                    <a:xfrm>
                      <a:off x="0" y="0"/>
                      <a:ext cx="3621885" cy="1639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9 - Повышающий модуль питания MT3608</w:t>
      </w:r>
    </w:p>
    <w:p w:rsidR="00000000" w:rsidDel="00000000" w:rsidP="00000000" w:rsidRDefault="00000000" w:rsidRPr="00000000" w14:paraId="0000016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spacing w:line="360" w:lineRule="auto"/>
        <w:ind w:firstLine="0"/>
        <w:rPr/>
      </w:pPr>
      <w:bookmarkStart w:colFirst="0" w:colLast="0" w:name="_iirudz2wgtlv" w:id="18"/>
      <w:bookmarkEnd w:id="18"/>
      <w:r w:rsidDel="00000000" w:rsidR="00000000" w:rsidRPr="00000000">
        <w:rPr>
          <w:rtl w:val="0"/>
        </w:rPr>
        <w:t xml:space="preserve">1.5 Формулировка технического задания</w:t>
      </w:r>
    </w:p>
    <w:p w:rsidR="00000000" w:rsidDel="00000000" w:rsidP="00000000" w:rsidRDefault="00000000" w:rsidRPr="00000000" w14:paraId="0000016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Было сформулировано следующее техническое задание: </w:t>
      </w:r>
    </w:p>
    <w:p w:rsidR="00000000" w:rsidDel="00000000" w:rsidP="00000000" w:rsidRDefault="00000000" w:rsidRPr="00000000" w14:paraId="0000016C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 должен удовлетворять требованиям, указанным в регламенте категории “микро-сумо” ежегодных Международных соревнований “РобоФинист”. Робот должен автономно находить противника, основываясь на показаниях трех датчиков расстояния; производить действия, заложенные в программном коде, по сигналу от пульта управления. Робот должен иметь разборную конструкцию для замены модулей; не наносить повреждений полю, но иметь ковш-отвал для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подцепления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роботов оппонентов. </w:t>
      </w:r>
    </w:p>
    <w:p w:rsidR="00000000" w:rsidDel="00000000" w:rsidP="00000000" w:rsidRDefault="00000000" w:rsidRPr="00000000" w14:paraId="0000016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Геометрические размеры робота не должны превышать 50 на 50 на 50 мм, масса до 100 грамм.</w:t>
      </w:r>
    </w:p>
    <w:p w:rsidR="00000000" w:rsidDel="00000000" w:rsidP="00000000" w:rsidRDefault="00000000" w:rsidRPr="00000000" w14:paraId="0000016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Несущий корпус должен состоять из легкого и нехрупкого материала.</w:t>
      </w:r>
    </w:p>
    <w:p w:rsidR="00000000" w:rsidDel="00000000" w:rsidP="00000000" w:rsidRDefault="00000000" w:rsidRPr="00000000" w14:paraId="0000016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На основе робота должны быть закреплены печатные платы и периферия, закрепленная на них: 2 шаговых мотора с закрепленными колесами. Материал колес должен обеспечивать максимально возможное сцепление с рингом без использования липких веществ и устройств для увеличения прижимной силы. В передней части корпуса должен располагаться ковш-отвал в виде лезвия под наклоном, не способного наносить повреждения рингу и противнику. </w:t>
      </w:r>
    </w:p>
    <w:p w:rsidR="00000000" w:rsidDel="00000000" w:rsidP="00000000" w:rsidRDefault="00000000" w:rsidRPr="00000000" w14:paraId="0000017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Робот должен иметь комплекс из трех инфракрасных датчиков расстояния, не создающих помехи для противника, шину передачи данных между печатными платами, связующую датчики расстояния и прочие электронные составляющие с микроконтроллером. Кнопку аварийной остановки или перезагрузки и индикационный светодиод для отладки.</w:t>
      </w:r>
    </w:p>
    <w:p w:rsidR="00000000" w:rsidDel="00000000" w:rsidP="00000000" w:rsidRDefault="00000000" w:rsidRPr="00000000" w14:paraId="0000017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Должны быть созданы три печатные платы для робота. На нижней плате должен быть размещен комплекс датчиков расстояния, преобразователь, подача питания. На верхней плате должны располагаться моторы и ИК-приемник. Робот должен управляться микроконтроллером Arduino pro micro и драйвером моторов l293d, установленных на материнской плате. Должна быть предусмотрена возможность отсоединения нижней или верхней платы от материнской.</w:t>
      </w:r>
    </w:p>
    <w:p w:rsidR="00000000" w:rsidDel="00000000" w:rsidP="00000000" w:rsidRDefault="00000000" w:rsidRPr="00000000" w14:paraId="0000017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В конструкцию робота должен быть внедрен USB-хаб для удобного программирования.</w:t>
      </w:r>
    </w:p>
    <w:p w:rsidR="00000000" w:rsidDel="00000000" w:rsidP="00000000" w:rsidRDefault="00000000" w:rsidRPr="00000000" w14:paraId="00000173">
      <w:pPr>
        <w:spacing w:line="360" w:lineRule="auto"/>
        <w:ind w:firstLine="72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Детали, печатные платы и корпус должны быть выполнены в гармоничном сочетании преобладающего белого корпуса и зеленых печатных плат.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1"/>
        <w:spacing w:line="360" w:lineRule="auto"/>
        <w:jc w:val="center"/>
        <w:rPr/>
      </w:pPr>
      <w:bookmarkStart w:colFirst="0" w:colLast="0" w:name="_frey0sog0udd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1"/>
        <w:spacing w:line="360" w:lineRule="auto"/>
        <w:jc w:val="center"/>
        <w:rPr/>
      </w:pPr>
      <w:bookmarkStart w:colFirst="0" w:colLast="0" w:name="_wb58qvypsfrf" w:id="20"/>
      <w:bookmarkEnd w:id="20"/>
      <w:r w:rsidDel="00000000" w:rsidR="00000000" w:rsidRPr="00000000">
        <w:rPr>
          <w:rtl w:val="0"/>
        </w:rPr>
        <w:t xml:space="preserve">2 КОНСТРУКТОРСКО-ТЕХНОЛОГИЧЕСКИЙ ЭТАП</w:t>
      </w:r>
    </w:p>
    <w:p w:rsidR="00000000" w:rsidDel="00000000" w:rsidP="00000000" w:rsidRDefault="00000000" w:rsidRPr="00000000" w14:paraId="00000176">
      <w:pPr>
        <w:pStyle w:val="Heading1"/>
        <w:spacing w:line="360" w:lineRule="auto"/>
        <w:jc w:val="center"/>
        <w:rPr/>
      </w:pPr>
      <w:bookmarkStart w:colFirst="0" w:colLast="0" w:name="_hrainf810qe8" w:id="21"/>
      <w:bookmarkEnd w:id="21"/>
      <w:r w:rsidDel="00000000" w:rsidR="00000000" w:rsidRPr="00000000">
        <w:rPr>
          <w:rtl w:val="0"/>
        </w:rPr>
        <w:t xml:space="preserve">2.1 Проектирование прототипа устройства</w:t>
      </w:r>
    </w:p>
    <w:p w:rsidR="00000000" w:rsidDel="00000000" w:rsidP="00000000" w:rsidRDefault="00000000" w:rsidRPr="00000000" w14:paraId="00000177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ИК-приемник будет размещен в легкодоступном месте в верхней части робота для получения стартового и конечного сигнала. Колеса будут сделаны максимально широкими для увеличения площади сцепления с рингом. Преобразователь будет расположен в нижней части робота, что потребует как минимум двух плат, соединенных через подпорки и коммутируемых через шину данных в виде BLS-PLS-BLS разъема. Питание будет поступать на преобразователь через разъем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MX-2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</w:p>
    <w:p w:rsidR="00000000" w:rsidDel="00000000" w:rsidP="00000000" w:rsidRDefault="00000000" w:rsidRPr="00000000" w14:paraId="00000178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Первый эскиз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представлен на рисунке 10.</w:t>
      </w:r>
    </w:p>
    <w:p w:rsidR="00000000" w:rsidDel="00000000" w:rsidP="00000000" w:rsidRDefault="00000000" w:rsidRPr="00000000" w14:paraId="00000179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68321" cy="2723548"/>
            <wp:effectExtent b="0" l="0" r="0" t="0"/>
            <wp:docPr id="14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5"/>
                    <a:srcRect b="13652" l="15792" r="9196" t="33120"/>
                    <a:stretch>
                      <a:fillRect/>
                    </a:stretch>
                  </pic:blipFill>
                  <pic:spPr>
                    <a:xfrm>
                      <a:off x="0" y="0"/>
                      <a:ext cx="2868321" cy="272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10 - Первый эскиз робота </w:t>
      </w:r>
    </w:p>
    <w:p w:rsidR="00000000" w:rsidDel="00000000" w:rsidP="00000000" w:rsidRDefault="00000000" w:rsidRPr="00000000" w14:paraId="0000017B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была составлена структурная схема робота. </w:t>
      </w:r>
    </w:p>
    <w:p w:rsidR="00000000" w:rsidDel="00000000" w:rsidP="00000000" w:rsidRDefault="00000000" w:rsidRPr="00000000" w14:paraId="0000017D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Структурная схема представлена на рисунке 11.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74988" cy="3081266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17903" l="3173" r="13794" t="8743"/>
                    <a:stretch>
                      <a:fillRect/>
                    </a:stretch>
                  </pic:blipFill>
                  <pic:spPr>
                    <a:xfrm>
                      <a:off x="0" y="0"/>
                      <a:ext cx="5374988" cy="3081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11 - Структурная схема робота</w:t>
      </w:r>
    </w:p>
    <w:p w:rsidR="00000000" w:rsidDel="00000000" w:rsidP="00000000" w:rsidRDefault="00000000" w:rsidRPr="00000000" w14:paraId="00000180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1"/>
        <w:spacing w:line="360" w:lineRule="auto"/>
        <w:rPr/>
      </w:pPr>
      <w:bookmarkStart w:colFirst="0" w:colLast="0" w:name="_9l3jids3w1k9" w:id="22"/>
      <w:bookmarkEnd w:id="22"/>
      <w:r w:rsidDel="00000000" w:rsidR="00000000" w:rsidRPr="00000000">
        <w:rPr>
          <w:rtl w:val="0"/>
        </w:rPr>
        <w:t xml:space="preserve">2.2 Проектирование 3д модели устройства</w:t>
      </w:r>
    </w:p>
    <w:p w:rsidR="00000000" w:rsidDel="00000000" w:rsidP="00000000" w:rsidRDefault="00000000" w:rsidRPr="00000000" w14:paraId="00000182">
      <w:pPr>
        <w:pStyle w:val="Heading1"/>
        <w:spacing w:line="360" w:lineRule="auto"/>
        <w:jc w:val="center"/>
        <w:rPr/>
      </w:pPr>
      <w:bookmarkStart w:colFirst="0" w:colLast="0" w:name="_se0x8aq3wkzl" w:id="23"/>
      <w:bookmarkEnd w:id="23"/>
      <w:r w:rsidDel="00000000" w:rsidR="00000000" w:rsidRPr="00000000">
        <w:rPr>
          <w:rtl w:val="0"/>
        </w:rPr>
        <w:t xml:space="preserve">2.2.1 Выбор САПР для проектирования модели устройства</w:t>
      </w:r>
    </w:p>
    <w:p w:rsidR="00000000" w:rsidDel="00000000" w:rsidP="00000000" w:rsidRDefault="00000000" w:rsidRPr="00000000" w14:paraId="0000018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проектирования 3D модели устройства, корпуса и других деталей было решено использовать САПР Autodesk Fusion, так как она предлагает удобные инструменты для создания объектов и загрузку сторонних моделей. Опыт работы с данной системой является ключевым фактором выбора, который поможет ускорить процесс проектирования. Также используются дополнительные материалы для разработки моделей [11][12].</w:t>
      </w:r>
    </w:p>
    <w:p w:rsidR="00000000" w:rsidDel="00000000" w:rsidP="00000000" w:rsidRDefault="00000000" w:rsidRPr="00000000" w14:paraId="00000184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spacing w:line="360" w:lineRule="auto"/>
        <w:jc w:val="center"/>
        <w:rPr/>
      </w:pPr>
      <w:bookmarkStart w:colFirst="0" w:colLast="0" w:name="_7fzcfmwt1w7p" w:id="24"/>
      <w:bookmarkEnd w:id="24"/>
      <w:r w:rsidDel="00000000" w:rsidR="00000000" w:rsidRPr="00000000">
        <w:rPr>
          <w:rtl w:val="0"/>
        </w:rPr>
        <w:t xml:space="preserve">2.2.2 Проектирование робота в САПР</w:t>
      </w:r>
    </w:p>
    <w:p w:rsidR="00000000" w:rsidDel="00000000" w:rsidP="00000000" w:rsidRDefault="00000000" w:rsidRPr="00000000" w14:paraId="00000186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3D модель устройства состоит из отдельных объектов для удобства перемещения и редактирования. Корпус создавался после размещения компонентов на свои места. Отверстия в дисках были сделаны под размеры вала моторов, формы для отливки шин-резинок спроектированы с учетом дисков и отверстий для выхода воздуха. Шина-резинка будет соединена с диском шип-паз соединением для надежной фиксации.</w:t>
      </w:r>
    </w:p>
    <w:p w:rsidR="00000000" w:rsidDel="00000000" w:rsidP="00000000" w:rsidRDefault="00000000" w:rsidRPr="00000000" w14:paraId="00000187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объектов в модели представлен на рисунке 12.</w:t>
      </w:r>
    </w:p>
    <w:p w:rsidR="00000000" w:rsidDel="00000000" w:rsidP="00000000" w:rsidRDefault="00000000" w:rsidRPr="00000000" w14:paraId="00000189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93880" cy="4258822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3880" cy="4258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12 - Различные объекты в модели (в левой части рисунка)</w:t>
      </w:r>
    </w:p>
    <w:p w:rsidR="00000000" w:rsidDel="00000000" w:rsidP="00000000" w:rsidRDefault="00000000" w:rsidRPr="00000000" w14:paraId="0000018B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помощью 3D модели были определены точные размеры для печатных плат, а также расположение колес и подпорок. Для этого модели плат были размещены строго друг под другом, после в них были проделаны отверстия. Шина передачи информации и подпорки на модели не отображены. Чертеж корпуса робота представлен в приложении А.</w:t>
      </w:r>
    </w:p>
    <w:p w:rsidR="00000000" w:rsidDel="00000000" w:rsidP="00000000" w:rsidRDefault="00000000" w:rsidRPr="00000000" w14:paraId="0000018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1"/>
        <w:spacing w:line="360" w:lineRule="auto"/>
        <w:jc w:val="center"/>
        <w:rPr/>
      </w:pPr>
      <w:bookmarkStart w:colFirst="0" w:colLast="0" w:name="_bvjhth3zb1i9" w:id="25"/>
      <w:bookmarkEnd w:id="25"/>
      <w:r w:rsidDel="00000000" w:rsidR="00000000" w:rsidRPr="00000000">
        <w:rPr>
          <w:rtl w:val="0"/>
        </w:rPr>
        <w:t xml:space="preserve">2.2.2.1 Поиск 3D моделей необходимых электронных компонентов</w:t>
      </w:r>
    </w:p>
    <w:p w:rsidR="00000000" w:rsidDel="00000000" w:rsidP="00000000" w:rsidRDefault="00000000" w:rsidRPr="00000000" w14:paraId="0000018F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Необходимые модели для создания 3D модели устройства были взяты из свободных источников в сети интернет, так как их проектирование вручную в рамках проекта слишком трудоемкое и неоправданное [13].</w:t>
      </w:r>
    </w:p>
    <w:p w:rsidR="00000000" w:rsidDel="00000000" w:rsidP="00000000" w:rsidRDefault="00000000" w:rsidRPr="00000000" w14:paraId="00000190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1"/>
        <w:spacing w:line="360" w:lineRule="auto"/>
        <w:jc w:val="center"/>
        <w:rPr/>
      </w:pPr>
      <w:bookmarkStart w:colFirst="0" w:colLast="0" w:name="_xu6yf7u99j11" w:id="26"/>
      <w:bookmarkEnd w:id="26"/>
      <w:r w:rsidDel="00000000" w:rsidR="00000000" w:rsidRPr="00000000">
        <w:rPr>
          <w:rtl w:val="0"/>
        </w:rPr>
        <w:t xml:space="preserve">2.2.3 Проектирование колес</w:t>
      </w:r>
    </w:p>
    <w:p w:rsidR="00000000" w:rsidDel="00000000" w:rsidP="00000000" w:rsidRDefault="00000000" w:rsidRPr="00000000" w14:paraId="0000019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Колесо состоит из диска, крепящегося на выходной вал мотора, заточенном под размеры вала, а также из шины-резинки,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отливаемой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 форме с углублениями для шип-паз соединения. Форма для отливки имеет внешние стенки толщиной 0.4 мм и внутренние углубления для соединения. Шина получится на 2 мм меньше диаметром, чем диск, для надежного соединения.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Размер проекции 3D модели, диск и форма представлены в приложении Б.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1"/>
        <w:spacing w:line="360" w:lineRule="auto"/>
        <w:jc w:val="center"/>
        <w:rPr/>
      </w:pPr>
      <w:bookmarkStart w:colFirst="0" w:colLast="0" w:name="_a3m5g8ax2nop" w:id="27"/>
      <w:bookmarkEnd w:id="27"/>
      <w:r w:rsidDel="00000000" w:rsidR="00000000" w:rsidRPr="00000000">
        <w:rPr>
          <w:rtl w:val="0"/>
        </w:rPr>
        <w:t xml:space="preserve">2.3 Электронная часть и ее составляющие</w:t>
      </w:r>
    </w:p>
    <w:p w:rsidR="00000000" w:rsidDel="00000000" w:rsidP="00000000" w:rsidRDefault="00000000" w:rsidRPr="00000000" w14:paraId="00000195">
      <w:pPr>
        <w:pStyle w:val="Heading1"/>
        <w:spacing w:line="360" w:lineRule="auto"/>
        <w:ind w:firstLine="566.9291338582675"/>
        <w:jc w:val="center"/>
        <w:rPr/>
      </w:pPr>
      <w:bookmarkStart w:colFirst="0" w:colLast="0" w:name="_4gkqxrgkgvne" w:id="28"/>
      <w:bookmarkEnd w:id="28"/>
      <w:r w:rsidDel="00000000" w:rsidR="00000000" w:rsidRPr="00000000">
        <w:rPr>
          <w:rtl w:val="0"/>
        </w:rPr>
        <w:t xml:space="preserve">2.3.1 Выбор САПР для проектирования электронной части устройства</w:t>
      </w:r>
    </w:p>
    <w:p w:rsidR="00000000" w:rsidDel="00000000" w:rsidP="00000000" w:rsidRDefault="00000000" w:rsidRPr="00000000" w14:paraId="0000019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проектирования электронной части устройства была выбрана САПР KiCad, так как она бесплатно распространяется, имеет большую компонентную базу и широкий функционал для расчетов, проектирования принципиальных схем и трассировки печатных плат. Были использованы дополнительные материалы для трассировки печатных плат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[14]. </w:t>
      </w:r>
    </w:p>
    <w:p w:rsidR="00000000" w:rsidDel="00000000" w:rsidP="00000000" w:rsidRDefault="00000000" w:rsidRPr="00000000" w14:paraId="00000197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1"/>
        <w:spacing w:line="360" w:lineRule="auto"/>
        <w:jc w:val="center"/>
        <w:rPr/>
      </w:pPr>
      <w:bookmarkStart w:colFirst="0" w:colLast="0" w:name="_l2cce1p8xh34" w:id="29"/>
      <w:bookmarkEnd w:id="29"/>
      <w:r w:rsidDel="00000000" w:rsidR="00000000" w:rsidRPr="00000000">
        <w:rPr>
          <w:rtl w:val="0"/>
        </w:rPr>
        <w:t xml:space="preserve">2.3.2 Проектирование принципиальной схемы устройства</w:t>
      </w:r>
    </w:p>
    <w:p w:rsidR="00000000" w:rsidDel="00000000" w:rsidP="00000000" w:rsidRDefault="00000000" w:rsidRPr="00000000" w14:paraId="0000019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  <w:shd w:fill="ff9900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Была спроектирована принципиальная схема робота. Принципиальная схема робота представлена в приложении 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проектирование особое внимание уделялось раздельному питанию для моторов (драйвера) и остальных электронных компонентов.</w:t>
      </w:r>
    </w:p>
    <w:p w:rsidR="00000000" w:rsidDel="00000000" w:rsidP="00000000" w:rsidRDefault="00000000" w:rsidRPr="00000000" w14:paraId="0000019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1"/>
        <w:spacing w:line="360" w:lineRule="auto"/>
        <w:jc w:val="center"/>
        <w:rPr/>
      </w:pPr>
      <w:bookmarkStart w:colFirst="0" w:colLast="0" w:name="_t4am4qk1fg3m" w:id="30"/>
      <w:bookmarkEnd w:id="30"/>
      <w:r w:rsidDel="00000000" w:rsidR="00000000" w:rsidRPr="00000000">
        <w:rPr>
          <w:rtl w:val="0"/>
        </w:rPr>
        <w:t xml:space="preserve">2.3.3 Трассировка печатных плат в САПР </w:t>
      </w:r>
    </w:p>
    <w:p w:rsidR="00000000" w:rsidDel="00000000" w:rsidP="00000000" w:rsidRDefault="00000000" w:rsidRPr="00000000" w14:paraId="0000019D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Размеры и расположение компонентов были известны из 3D модели устройства. После чего были разведены три платы и соединены в одну, после чего отправлены на производство. Объединение плат позволило заплатить один раз за подготовку платы, вместо трех. Цена на материал из-за соединительных элементов изменилась незначительно. </w:t>
      </w:r>
    </w:p>
    <w:p w:rsidR="00000000" w:rsidDel="00000000" w:rsidP="00000000" w:rsidRDefault="00000000" w:rsidRPr="00000000" w14:paraId="0000019E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Верхняя плата представлена на рисунке 13</w:t>
      </w:r>
    </w:p>
    <w:p w:rsidR="00000000" w:rsidDel="00000000" w:rsidP="00000000" w:rsidRDefault="00000000" w:rsidRPr="00000000" w14:paraId="0000019F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19255" cy="16342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255" cy="16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13 - Верхняя плата</w:t>
      </w:r>
    </w:p>
    <w:p w:rsidR="00000000" w:rsidDel="00000000" w:rsidP="00000000" w:rsidRDefault="00000000" w:rsidRPr="00000000" w14:paraId="000001A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верхней плате расположилось крепление под ИК-приемник, два мотора и шина передачи информации на материнскую плату: 6 пинов входного сигнала, 1 пин выходного сигнала. Также выполнена шелкография в виде эмблемы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Материнская плата представлена на рисунке 14.</w:t>
      </w:r>
    </w:p>
    <w:p w:rsidR="00000000" w:rsidDel="00000000" w:rsidP="00000000" w:rsidRDefault="00000000" w:rsidRPr="00000000" w14:paraId="000001A4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78171" cy="3239647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8171" cy="3239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360" w:lineRule="auto"/>
        <w:ind w:left="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14 - Материнская плата</w:t>
      </w:r>
    </w:p>
    <w:p w:rsidR="00000000" w:rsidDel="00000000" w:rsidP="00000000" w:rsidRDefault="00000000" w:rsidRPr="00000000" w14:paraId="000001A6">
      <w:pPr>
        <w:spacing w:line="360" w:lineRule="auto"/>
        <w:ind w:left="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материнской плате расположился микроконтроллер и драйвер, а также две шины, подведенные к ним. Помимо коммуникационных компонентов на плате расположены отверстия для поддержек. Также выполнена шелкография с названием проекта.</w:t>
      </w:r>
    </w:p>
    <w:p w:rsidR="00000000" w:rsidDel="00000000" w:rsidP="00000000" w:rsidRDefault="00000000" w:rsidRPr="00000000" w14:paraId="000001A8">
      <w:pPr>
        <w:spacing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Нижняя плата представлена на рисунке 15.</w:t>
      </w:r>
    </w:p>
    <w:p w:rsidR="00000000" w:rsidDel="00000000" w:rsidP="00000000" w:rsidRDefault="00000000" w:rsidRPr="00000000" w14:paraId="000001A9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70175" cy="2035405"/>
            <wp:effectExtent b="0" l="0" r="0" t="0"/>
            <wp:docPr id="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0175" cy="2035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15 - Нижняя плата</w:t>
      </w:r>
    </w:p>
    <w:p w:rsidR="00000000" w:rsidDel="00000000" w:rsidP="00000000" w:rsidRDefault="00000000" w:rsidRPr="00000000" w14:paraId="000001AB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нижней плате расположились три лазерных датчика расстояния, преобразователь напряжения, вход питания и шина передачи информации на материнскую плату: 9 пинов входного сигнала, 2 пина выходного сигнала. Помимо коммуникационных компонентов на плате расположены отверстия для поддержек.</w:t>
      </w:r>
    </w:p>
    <w:p w:rsidR="00000000" w:rsidDel="00000000" w:rsidP="00000000" w:rsidRDefault="00000000" w:rsidRPr="00000000" w14:paraId="000001AD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Плата, ушедшая в производство объединяет в себе все три платы, которые соединены перемычками. На всех платах дорожки питания отличаются от дорожек передачи информации своей  толщиной в 0.8 мм, в то время, как толщина остальных дорожек 0.4 мм. Все платы вышли двухслойными большего количества слоев не понадобилось. Плата, ушедшая в производство представлена в приложении Г.</w:t>
      </w:r>
    </w:p>
    <w:p w:rsidR="00000000" w:rsidDel="00000000" w:rsidP="00000000" w:rsidRDefault="00000000" w:rsidRPr="00000000" w14:paraId="000001AE">
      <w:pPr>
        <w:spacing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Итоговый вид печатных плат представлен на рисунке 16.</w:t>
      </w:r>
    </w:p>
    <w:p w:rsidR="00000000" w:rsidDel="00000000" w:rsidP="00000000" w:rsidRDefault="00000000" w:rsidRPr="00000000" w14:paraId="000001A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641312" cy="2073758"/>
            <wp:effectExtent b="0" l="0" r="0" t="0"/>
            <wp:docPr id="19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1"/>
                    <a:srcRect b="14614" l="0" r="10638" t="32641"/>
                    <a:stretch>
                      <a:fillRect/>
                    </a:stretch>
                  </pic:blipFill>
                  <pic:spPr>
                    <a:xfrm>
                      <a:off x="0" y="0"/>
                      <a:ext cx="2641312" cy="2073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16 - Итоговый вид печатных плат</w:t>
      </w:r>
    </w:p>
    <w:p w:rsidR="00000000" w:rsidDel="00000000" w:rsidP="00000000" w:rsidRDefault="00000000" w:rsidRPr="00000000" w14:paraId="000001B1">
      <w:pPr>
        <w:pStyle w:val="Heading1"/>
        <w:spacing w:line="360" w:lineRule="auto"/>
        <w:jc w:val="center"/>
        <w:rPr/>
      </w:pPr>
      <w:bookmarkStart w:colFirst="0" w:colLast="0" w:name="_waoih4o13fst" w:id="31"/>
      <w:bookmarkEnd w:id="31"/>
      <w:r w:rsidDel="00000000" w:rsidR="00000000" w:rsidRPr="00000000">
        <w:rPr>
          <w:rtl w:val="0"/>
        </w:rPr>
        <w:t xml:space="preserve">2.4 Изготовление корпуса и дисков</w:t>
      </w:r>
    </w:p>
    <w:p w:rsidR="00000000" w:rsidDel="00000000" w:rsidP="00000000" w:rsidRDefault="00000000" w:rsidRPr="00000000" w14:paraId="000001B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Диски, корпус и формы для отливки шин-резинок были распечатаны на 3D принтере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Creality3D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Ender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3 Neo из PLA-материала, который является экологичным, биоразлагаемым и безопасным при контакте с человеком. Использование 3D-печати ускорило процесс изготовления, занимая не более нескольких часов.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Печать модели представлена на рисунке 17.</w:t>
      </w:r>
    </w:p>
    <w:p w:rsidR="00000000" w:rsidDel="00000000" w:rsidP="00000000" w:rsidRDefault="00000000" w:rsidRPr="00000000" w14:paraId="000001B4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84825" cy="2127231"/>
            <wp:effectExtent b="0" l="0" r="0" t="0"/>
            <wp:docPr id="23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32"/>
                    <a:srcRect b="332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4825" cy="2127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17 - Печать модели</w:t>
      </w:r>
    </w:p>
    <w:p w:rsidR="00000000" w:rsidDel="00000000" w:rsidP="00000000" w:rsidRDefault="00000000" w:rsidRPr="00000000" w14:paraId="000001B6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1"/>
        <w:spacing w:line="360" w:lineRule="auto"/>
        <w:jc w:val="center"/>
        <w:rPr/>
      </w:pPr>
      <w:bookmarkStart w:colFirst="0" w:colLast="0" w:name="_ibr0e0b2dxbl" w:id="32"/>
      <w:bookmarkEnd w:id="32"/>
      <w:r w:rsidDel="00000000" w:rsidR="00000000" w:rsidRPr="00000000">
        <w:rPr>
          <w:rtl w:val="0"/>
        </w:rPr>
        <w:t xml:space="preserve">2.5 Изготовление шин-резинок</w:t>
      </w:r>
    </w:p>
    <w:p w:rsidR="00000000" w:rsidDel="00000000" w:rsidP="00000000" w:rsidRDefault="00000000" w:rsidRPr="00000000" w14:paraId="000001B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первой версии шин-резинок для изготовления использовался силиконовый герметик, который заполнял форму, предварительно покрытую разделителем. Герметик переливался из шприца в форму, затем проводилось помешивание для равномерного распределения.</w:t>
      </w:r>
    </w:p>
    <w:p w:rsidR="00000000" w:rsidDel="00000000" w:rsidP="00000000" w:rsidRDefault="00000000" w:rsidRPr="00000000" w14:paraId="000001B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 работы с силиконовым герметиком представлен на рисунке 18.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1881236" cy="1992442"/>
            <wp:effectExtent b="0" l="0" r="0" t="0"/>
            <wp:docPr id="36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33"/>
                    <a:srcRect b="0" l="21477" r="820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1236" cy="1992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18 - Работа с силиконовым герметиком</w:t>
      </w:r>
    </w:p>
    <w:p w:rsidR="00000000" w:rsidDel="00000000" w:rsidP="00000000" w:rsidRDefault="00000000" w:rsidRPr="00000000" w14:paraId="000001BC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итоге получились шины-резинки ненадлежащего качества, на которых робот может осуществлять неравномерное движение, что в рамках соревнований не дает преимуществ.</w:t>
      </w:r>
    </w:p>
    <w:p w:rsidR="00000000" w:rsidDel="00000000" w:rsidP="00000000" w:rsidRDefault="00000000" w:rsidRPr="00000000" w14:paraId="000001BD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Первый вариант шин-резинок представлен на рисунке 19.</w:t>
      </w:r>
    </w:p>
    <w:p w:rsidR="00000000" w:rsidDel="00000000" w:rsidP="00000000" w:rsidRDefault="00000000" w:rsidRPr="00000000" w14:paraId="000001BE">
      <w:pPr>
        <w:spacing w:line="360" w:lineRule="auto"/>
        <w:ind w:left="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55585" cy="1744222"/>
            <wp:effectExtent b="0" l="0" r="0" t="0"/>
            <wp:docPr id="4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34"/>
                    <a:srcRect b="17470" l="22774" r="27689" t="16996"/>
                    <a:stretch>
                      <a:fillRect/>
                    </a:stretch>
                  </pic:blipFill>
                  <pic:spPr>
                    <a:xfrm>
                      <a:off x="0" y="0"/>
                      <a:ext cx="1755585" cy="1744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ind w:left="0"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19 - Первый вариант шин-резинок</w:t>
      </w:r>
    </w:p>
    <w:p w:rsidR="00000000" w:rsidDel="00000000" w:rsidP="00000000" w:rsidRDefault="00000000" w:rsidRPr="00000000" w14:paraId="000001C0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Поэтому было принято решение сделать шины-резинки из двухкомпонентного силикона. Силикон смешивался в нужных пропорциях, рассчитанных производителем, после чего переливался в формы и застывал сутки. </w:t>
      </w:r>
    </w:p>
    <w:p w:rsidR="00000000" w:rsidDel="00000000" w:rsidP="00000000" w:rsidRDefault="00000000" w:rsidRPr="00000000" w14:paraId="000001C1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 работы с двухкомпонентным силиконом представлен на рисунке 20.</w:t>
      </w:r>
    </w:p>
    <w:p w:rsidR="00000000" w:rsidDel="00000000" w:rsidP="00000000" w:rsidRDefault="00000000" w:rsidRPr="00000000" w14:paraId="000001C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61518" cy="1904137"/>
            <wp:effectExtent b="0" l="0" r="0" t="0"/>
            <wp:docPr id="3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5"/>
                    <a:srcRect b="12507" l="13636" r="24346" t="26136"/>
                    <a:stretch>
                      <a:fillRect/>
                    </a:stretch>
                  </pic:blipFill>
                  <pic:spPr>
                    <a:xfrm>
                      <a:off x="0" y="0"/>
                      <a:ext cx="2561518" cy="1904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20 - Работа с двухкомпонентным силиконом</w:t>
      </w:r>
    </w:p>
    <w:p w:rsidR="00000000" w:rsidDel="00000000" w:rsidP="00000000" w:rsidRDefault="00000000" w:rsidRPr="00000000" w14:paraId="000001C4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итоге получились шины резинки с намного лучшим сцепление, чем у предыдущей версии. С помощью этих шин-резинок робот способен без помех передвигаться по материалу ринга. Эти шины-резинки будут использованы в финальной версии робота. </w:t>
      </w:r>
    </w:p>
    <w:p w:rsidR="00000000" w:rsidDel="00000000" w:rsidP="00000000" w:rsidRDefault="00000000" w:rsidRPr="00000000" w14:paraId="000001C5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Второй вариант шин-резино представлен на рисунке 21.</w:t>
      </w:r>
    </w:p>
    <w:p w:rsidR="00000000" w:rsidDel="00000000" w:rsidP="00000000" w:rsidRDefault="00000000" w:rsidRPr="00000000" w14:paraId="000001C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05125" cy="2709000"/>
            <wp:effectExtent b="0" l="0" r="0" t="0"/>
            <wp:docPr id="1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6"/>
                    <a:srcRect b="23392" l="24789" r="26293" t="1589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70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21 - Второй вариант шин-резинок </w:t>
      </w:r>
    </w:p>
    <w:p w:rsidR="00000000" w:rsidDel="00000000" w:rsidP="00000000" w:rsidRDefault="00000000" w:rsidRPr="00000000" w14:paraId="000001C8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1"/>
        <w:spacing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8548fqbbchpo" w:id="33"/>
      <w:bookmarkEnd w:id="33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2.6 Сборка устройства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Была произведена пайка электронных компонентов на печатные платы. Пайка производилась при помощи паяльной станции.</w:t>
      </w:r>
    </w:p>
    <w:p w:rsidR="00000000" w:rsidDel="00000000" w:rsidP="00000000" w:rsidRDefault="00000000" w:rsidRPr="00000000" w14:paraId="000001CC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 пайки представлен на рисунке 22.</w:t>
      </w:r>
    </w:p>
    <w:p w:rsidR="00000000" w:rsidDel="00000000" w:rsidP="00000000" w:rsidRDefault="00000000" w:rsidRPr="00000000" w14:paraId="000001CD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966980" cy="2934847"/>
            <wp:effectExtent b="0" l="0" r="0" t="0"/>
            <wp:docPr id="39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37"/>
                    <a:srcRect b="18055" l="0" r="0" t="8380"/>
                    <a:stretch>
                      <a:fillRect/>
                    </a:stretch>
                  </pic:blipFill>
                  <pic:spPr>
                    <a:xfrm>
                      <a:off x="0" y="0"/>
                      <a:ext cx="2966980" cy="2934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22 - Процесс пайки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подпорках крепится материнская плата, соединенная с верхней платой и закрепленная болтами, что обеспечивает легкость разборки. Установка плат представлена на рисунках 23 - 24.</w:t>
      </w:r>
    </w:p>
    <w:p w:rsidR="00000000" w:rsidDel="00000000" w:rsidP="00000000" w:rsidRDefault="00000000" w:rsidRPr="00000000" w14:paraId="000001D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114300</wp:posOffset>
            </wp:positionV>
            <wp:extent cx="2382449" cy="2590800"/>
            <wp:effectExtent b="0" l="0" r="0" t="0"/>
            <wp:wrapSquare wrapText="bothSides" distB="114300" distT="114300" distL="114300" distR="114300"/>
            <wp:docPr id="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8"/>
                    <a:srcRect b="15479" l="6898" r="16067" t="21556"/>
                    <a:stretch>
                      <a:fillRect/>
                    </a:stretch>
                  </pic:blipFill>
                  <pic:spPr>
                    <a:xfrm>
                      <a:off x="0" y="0"/>
                      <a:ext cx="2382449" cy="259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118058</wp:posOffset>
            </wp:positionV>
            <wp:extent cx="2505075" cy="2588269"/>
            <wp:effectExtent b="0" l="0" r="0" t="0"/>
            <wp:wrapSquare wrapText="bothSides" distB="114300" distT="114300" distL="114300" distR="114300"/>
            <wp:docPr id="35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39"/>
                    <a:srcRect b="7157" l="2180" r="4869" t="2084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882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line="360" w:lineRule="auto"/>
        <w:jc w:val="left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D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23 - Нижняя плата в корпусе         Рисунок 24 - Все платы на корпусе</w:t>
      </w:r>
    </w:p>
    <w:p w:rsidR="00000000" w:rsidDel="00000000" w:rsidP="00000000" w:rsidRDefault="00000000" w:rsidRPr="00000000" w14:paraId="000001D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1"/>
        <w:rPr/>
      </w:pPr>
      <w:bookmarkStart w:colFirst="0" w:colLast="0" w:name="_8tsqo74j50n2" w:id="34"/>
      <w:bookmarkEnd w:id="34"/>
      <w:r w:rsidDel="00000000" w:rsidR="00000000" w:rsidRPr="00000000">
        <w:rPr>
          <w:rtl w:val="0"/>
        </w:rPr>
        <w:t xml:space="preserve">2.7 Разработка программного обеспечения</w:t>
      </w:r>
    </w:p>
    <w:p w:rsidR="00000000" w:rsidDel="00000000" w:rsidP="00000000" w:rsidRDefault="00000000" w:rsidRPr="00000000" w14:paraId="000001D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было решено ранее, ПО устройства делится на две части: дополнительную и основную. В основной части идет считывание значений с датчиков и адаптация робота к происходящим событиям: найти и вытолкнуть противника. Фрагменты кода представлены и блок-схема алгоритма для нахождения противника в приложении Д.</w:t>
      </w:r>
    </w:p>
    <w:p w:rsidR="00000000" w:rsidDel="00000000" w:rsidP="00000000" w:rsidRDefault="00000000" w:rsidRPr="00000000" w14:paraId="000001D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алгоритма работы ПО представлена на рисунке 25.</w:t>
      </w:r>
    </w:p>
    <w:p w:rsidR="00000000" w:rsidDel="00000000" w:rsidP="00000000" w:rsidRDefault="00000000" w:rsidRPr="00000000" w14:paraId="000001D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66211" cy="6148660"/>
            <wp:effectExtent b="0" l="0" r="0" t="0"/>
            <wp:docPr id="37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40"/>
                    <a:srcRect b="6142" l="0" r="0" t="3183"/>
                    <a:stretch>
                      <a:fillRect/>
                    </a:stretch>
                  </pic:blipFill>
                  <pic:spPr>
                    <a:xfrm>
                      <a:off x="0" y="0"/>
                      <a:ext cx="5666211" cy="6148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25 - Блок-схема алгоритма работы ПО</w:t>
      </w:r>
    </w:p>
    <w:p w:rsidR="00000000" w:rsidDel="00000000" w:rsidP="00000000" w:rsidRDefault="00000000" w:rsidRPr="00000000" w14:paraId="000001D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1"/>
        <w:spacing w:line="360" w:lineRule="auto"/>
        <w:jc w:val="center"/>
        <w:rPr/>
      </w:pPr>
      <w:bookmarkStart w:colFirst="0" w:colLast="0" w:name="_19d84lapx6n4" w:id="35"/>
      <w:bookmarkEnd w:id="35"/>
      <w:r w:rsidDel="00000000" w:rsidR="00000000" w:rsidRPr="00000000">
        <w:rPr>
          <w:rtl w:val="0"/>
        </w:rPr>
        <w:t xml:space="preserve">2.8 Модификации устройства</w:t>
      </w:r>
    </w:p>
    <w:p w:rsidR="00000000" w:rsidDel="00000000" w:rsidP="00000000" w:rsidRDefault="00000000" w:rsidRPr="00000000" w14:paraId="000001E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проведения тестов было обнаружено, что провода питания аккумулятора выходят за пределы 50 мм, что было исправлено дополнительной обмоткой. Также аккумуляторы были скреплены друг с другом для удобной установки и удобного демонтажа.</w:t>
      </w:r>
    </w:p>
    <w:p w:rsidR="00000000" w:rsidDel="00000000" w:rsidP="00000000" w:rsidRDefault="00000000" w:rsidRPr="00000000" w14:paraId="000001E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Результат представлен на рисунках 26 - 27.</w:t>
      </w:r>
    </w:p>
    <w:p w:rsidR="00000000" w:rsidDel="00000000" w:rsidP="00000000" w:rsidRDefault="00000000" w:rsidRPr="00000000" w14:paraId="000001E3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810962" cy="2872742"/>
            <wp:effectExtent b="0" l="0" r="0" t="0"/>
            <wp:wrapSquare wrapText="bothSides" distB="114300" distT="114300" distL="114300" distR="114300"/>
            <wp:docPr id="50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41"/>
                    <a:srcRect b="1620" l="14700" r="18010" t="6711"/>
                    <a:stretch>
                      <a:fillRect/>
                    </a:stretch>
                  </pic:blipFill>
                  <pic:spPr>
                    <a:xfrm>
                      <a:off x="0" y="0"/>
                      <a:ext cx="2810962" cy="28727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3130125</wp:posOffset>
            </wp:positionH>
            <wp:positionV relativeFrom="paragraph">
              <wp:posOffset>114300</wp:posOffset>
            </wp:positionV>
            <wp:extent cx="2807827" cy="2876550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1872" l="2500" r="1664" t="24377"/>
                    <a:stretch>
                      <a:fillRect/>
                    </a:stretch>
                  </pic:blipFill>
                  <pic:spPr>
                    <a:xfrm>
                      <a:off x="0" y="0"/>
                      <a:ext cx="2807827" cy="2876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6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26 - Провода до изменений     Рисунок 27 - Провода после изменений</w:t>
      </w:r>
    </w:p>
    <w:p w:rsidR="00000000" w:rsidDel="00000000" w:rsidP="00000000" w:rsidRDefault="00000000" w:rsidRPr="00000000" w14:paraId="000001EE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были отлиты шины-резинки из силикона двухкомпонентного, так как сцепление у такого материала должно быть лучше. Также он имеет белый цвет, что будет гармонировать с корпусом. </w:t>
      </w:r>
    </w:p>
    <w:p w:rsidR="00000000" w:rsidDel="00000000" w:rsidP="00000000" w:rsidRDefault="00000000" w:rsidRPr="00000000" w14:paraId="000001F0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 отливки силикона представлен на рисунке 28.</w:t>
      </w:r>
    </w:p>
    <w:p w:rsidR="00000000" w:rsidDel="00000000" w:rsidP="00000000" w:rsidRDefault="00000000" w:rsidRPr="00000000" w14:paraId="000001F1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61518" cy="1904137"/>
            <wp:effectExtent b="0" l="0" r="0" t="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5"/>
                    <a:srcRect b="12507" l="13636" r="24346" t="26136"/>
                    <a:stretch>
                      <a:fillRect/>
                    </a:stretch>
                  </pic:blipFill>
                  <pic:spPr>
                    <a:xfrm>
                      <a:off x="0" y="0"/>
                      <a:ext cx="2561518" cy="1904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28 - Процесс отливки силикона</w:t>
      </w:r>
    </w:p>
    <w:p w:rsidR="00000000" w:rsidDel="00000000" w:rsidP="00000000" w:rsidRDefault="00000000" w:rsidRPr="00000000" w14:paraId="000001F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Высота корпуса была уменьшена на 2 мм, так как новые шины-резинки из силиконового герметика неплотно прилегали к полу. Засчет этого робот стал немного наклонен вперед.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1"/>
        <w:spacing w:line="360" w:lineRule="auto"/>
        <w:rPr/>
      </w:pPr>
      <w:bookmarkStart w:colFirst="0" w:colLast="0" w:name="_t3t853xzmp6y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1"/>
        <w:spacing w:line="360" w:lineRule="auto"/>
        <w:rPr/>
      </w:pPr>
      <w:bookmarkStart w:colFirst="0" w:colLast="0" w:name="_8oiqrnydlc5i" w:id="37"/>
      <w:bookmarkEnd w:id="37"/>
      <w:r w:rsidDel="00000000" w:rsidR="00000000" w:rsidRPr="00000000">
        <w:rPr>
          <w:rtl w:val="0"/>
        </w:rPr>
        <w:t xml:space="preserve">ЗАКЛЮЧИТЕЛЬНЫЙ ЭТАП</w:t>
      </w:r>
    </w:p>
    <w:p w:rsidR="00000000" w:rsidDel="00000000" w:rsidP="00000000" w:rsidRDefault="00000000" w:rsidRPr="00000000" w14:paraId="000001F7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Эстетический вид и качество работы</w:t>
      </w:r>
    </w:p>
    <w:p w:rsidR="00000000" w:rsidDel="00000000" w:rsidP="00000000" w:rsidRDefault="00000000" w:rsidRPr="00000000" w14:paraId="000001F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 получился эстетичным и эргономичным. Для удобства отладки разъем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Micro-USB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кнопка Reboot Arduino pro micro вынесены в верхнюю часть робота. Достаточно подключить USB-кабель к микроконтроллеру, чтобы программировать устройство. </w:t>
      </w:r>
    </w:p>
    <w:p w:rsidR="00000000" w:rsidDel="00000000" w:rsidP="00000000" w:rsidRDefault="00000000" w:rsidRPr="00000000" w14:paraId="000001F9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red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нижней плате выведен разъем MX-2 для подключения аккумулятора, который возможно изъять из робота для его замены. Также шина передачи данных, которая соединяет нижнюю и материнскую платы сделана из PLS разъема, что позволяет их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отключать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друг от друга. Нижняя и материнская платы  соединены подпорками при помощи болтов. Материнская и верхняя платы соединены BLS - PLS - BLS разъемом, но они не разборные, так как запаяны.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проводов минимизировано до двух: питание и земля от аккумуляторов. Все остальные соединения выполнены информационными шинами и дорожками на печатных платах. </w:t>
      </w:r>
    </w:p>
    <w:p w:rsidR="00000000" w:rsidDel="00000000" w:rsidP="00000000" w:rsidRDefault="00000000" w:rsidRPr="00000000" w14:paraId="000001FB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Колеса надеваются на выходной вал моторов и закрепляются при помощи клея, что делает их замену не трудоемкой. </w:t>
      </w:r>
    </w:p>
    <w:p w:rsidR="00000000" w:rsidDel="00000000" w:rsidP="00000000" w:rsidRDefault="00000000" w:rsidRPr="00000000" w14:paraId="000001F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Разборная конструкция робота позволяет произвести замену любого из компонентов, а также наносить смазочный материал на редуктора моторов.</w:t>
      </w:r>
    </w:p>
    <w:p w:rsidR="00000000" w:rsidDel="00000000" w:rsidP="00000000" w:rsidRDefault="00000000" w:rsidRPr="00000000" w14:paraId="000001FD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обозначения отладочной информации возможно использовать встроенный светодиод на микроконтроллере. Перезагрузку Arduino pro micro возможно произвести при помощи встроенной кнопки Reboot, что позволяет отключить остановить робота в случае нештатной ситуации. </w:t>
      </w:r>
    </w:p>
    <w:p w:rsidR="00000000" w:rsidDel="00000000" w:rsidP="00000000" w:rsidRDefault="00000000" w:rsidRPr="00000000" w14:paraId="000001F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Новизна и креативность</w:t>
      </w:r>
    </w:p>
    <w:p w:rsidR="00000000" w:rsidDel="00000000" w:rsidP="00000000" w:rsidRDefault="00000000" w:rsidRPr="00000000" w14:paraId="0000020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 является оригинальной разработкой. Конструкция робота и печатные платы разработаны самостоятельно, создан алгоритм именно для данного робота с данным набором датчиков и моторов. При создании робота реализованы нестандартные технические решения: коммуникация печатных плат при помощи информационной шины из PLS разъема, лезвие в виде ковша-отвала.</w:t>
      </w:r>
    </w:p>
    <w:p w:rsidR="00000000" w:rsidDel="00000000" w:rsidP="00000000" w:rsidRDefault="00000000" w:rsidRPr="00000000" w14:paraId="00000201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Результат</w:t>
      </w:r>
    </w:p>
    <w:p w:rsidR="00000000" w:rsidDel="00000000" w:rsidP="00000000" w:rsidRDefault="00000000" w:rsidRPr="00000000" w14:paraId="00000203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результате проделанной работы была достигнута поставленная цель и решены все задачи. Создан робот, способный выступать на соревнованиях робо-сумо в классе “микро-сумо” по регламенту ежегодного Международного фестиваля робототехники «РобоФинист».  В конструкции робот воплощены достоинства аналогов и учтены их недостатки. Работа робота протестирована на пассивном грузе на поле для кегельринга, покрытие которого идентично покрытию настоящего поля.</w:t>
      </w:r>
    </w:p>
    <w:p w:rsidR="00000000" w:rsidDel="00000000" w:rsidP="00000000" w:rsidRDefault="00000000" w:rsidRPr="00000000" w14:paraId="0000020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процессе работы над проектом я изучил САПР для проектирования печатных плат KiCad, использовал его для разработки собственных печатных плат. Также я изучил ГОСТ Р 60.0.0.4-2023, касающийся понятий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“робот” и “роботизированное устройство”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ГОСТ 7.32-2017, касающийся структуры и правил оформления, а также ГОСТ 2.702 и его прилежащих о правилах выполнения электрических схем. Работа позволила улучшить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свои навыки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3D-моделирования в САПР Autodesk Fusion 360 и Компас 3D: сборка робота из моделей, взятых из сети интернет, создание нестандартных деталей, разработка чертежей, работа с ориентированием на ЕСКД.</w:t>
      </w:r>
    </w:p>
    <w:p w:rsidR="00000000" w:rsidDel="00000000" w:rsidP="00000000" w:rsidRDefault="00000000" w:rsidRPr="00000000" w14:paraId="00000205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Я д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оволен тем, что у меня получилось создать эстетичного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робота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 требуемыми характеристиками. </w:t>
      </w:r>
    </w:p>
    <w:p w:rsidR="00000000" w:rsidDel="00000000" w:rsidP="00000000" w:rsidRDefault="00000000" w:rsidRPr="00000000" w14:paraId="00000206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дальнейшем планируется провести соревновательный раунд с роботом-призером фестиваля робототехники «РобоФинист» 2023 в категории “микро-сумо” под названием “Чупакабр” [4]. В планах выступить с этим роботом на фестивале робототехники “РобоФинист” 2024, чтобы проверить конкурентоспособность проекта.</w:t>
      </w:r>
    </w:p>
    <w:p w:rsidR="00000000" w:rsidDel="00000000" w:rsidP="00000000" w:rsidRDefault="00000000" w:rsidRPr="00000000" w14:paraId="00000207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Финальный результат представлен на рисунках 29 - 32.</w:t>
      </w:r>
    </w:p>
    <w:p w:rsidR="00000000" w:rsidDel="00000000" w:rsidP="00000000" w:rsidRDefault="00000000" w:rsidRPr="00000000" w14:paraId="00000208">
      <w:pPr>
        <w:spacing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60" w:lineRule="auto"/>
        <w:rPr>
          <w:b w:val="0"/>
          <w:bCs w:val="0"/>
        </w:rPr>
      </w:pP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29 - Вид сбоку                        Рисунок 30 - Вид спереди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763507" cy="2838450"/>
            <wp:effectExtent b="0" l="0" r="0" t="0"/>
            <wp:wrapSquare wrapText="bothSides" distB="114300" distT="114300" distL="114300" distR="114300"/>
            <wp:docPr id="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43"/>
                    <a:srcRect b="11745" l="19794" r="21696" t="8339"/>
                    <a:stretch>
                      <a:fillRect/>
                    </a:stretch>
                  </pic:blipFill>
                  <pic:spPr>
                    <a:xfrm>
                      <a:off x="0" y="0"/>
                      <a:ext cx="2763507" cy="2838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2911050</wp:posOffset>
            </wp:positionH>
            <wp:positionV relativeFrom="paragraph">
              <wp:posOffset>114300</wp:posOffset>
            </wp:positionV>
            <wp:extent cx="3028950" cy="2838450"/>
            <wp:effectExtent b="0" l="0" r="0" t="0"/>
            <wp:wrapSquare wrapText="bothSides" distB="114300" distT="114300" distL="114300" distR="114300"/>
            <wp:docPr id="21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44"/>
                    <a:srcRect b="11439" l="22037" r="17529" t="1312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838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2914650</wp:posOffset>
            </wp:positionH>
            <wp:positionV relativeFrom="paragraph">
              <wp:posOffset>3421087</wp:posOffset>
            </wp:positionV>
            <wp:extent cx="3031024" cy="2409825"/>
            <wp:effectExtent b="0" l="0" r="0" t="0"/>
            <wp:wrapSquare wrapText="bothSides" distB="114300" distT="114300" distL="114300" distR="114300"/>
            <wp:docPr id="12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45"/>
                    <a:srcRect b="18460" l="4372" r="13683" t="32641"/>
                    <a:stretch>
                      <a:fillRect/>
                    </a:stretch>
                  </pic:blipFill>
                  <pic:spPr>
                    <a:xfrm>
                      <a:off x="0" y="0"/>
                      <a:ext cx="3031024" cy="2409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3419475</wp:posOffset>
            </wp:positionV>
            <wp:extent cx="2545020" cy="2476500"/>
            <wp:effectExtent b="0" l="0" r="0" t="0"/>
            <wp:wrapSquare wrapText="bothSides" distB="114300" distT="114300" distL="114300" distR="114300"/>
            <wp:docPr id="16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46"/>
                    <a:srcRect b="2260" l="18354" r="16087" t="12694"/>
                    <a:stretch>
                      <a:fillRect/>
                    </a:stretch>
                  </pic:blipFill>
                  <pic:spPr>
                    <a:xfrm>
                      <a:off x="0" y="0"/>
                      <a:ext cx="2545020" cy="247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B">
      <w:pPr>
        <w:pStyle w:val="Heading1"/>
        <w:spacing w:line="360" w:lineRule="auto"/>
        <w:jc w:val="left"/>
        <w:rPr>
          <w:b w:val="0"/>
          <w:bCs w:val="0"/>
        </w:rPr>
      </w:pPr>
      <w:bookmarkStart w:colFirst="0" w:colLast="0" w:name="_63d8hh7xo7ny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spacing w:line="360" w:lineRule="auto"/>
        <w:jc w:val="left"/>
        <w:rPr/>
      </w:pPr>
      <w:bookmarkStart w:colFirst="0" w:colLast="0" w:name="_yyraz682k5y9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1"/>
        <w:spacing w:line="360" w:lineRule="auto"/>
        <w:rPr/>
      </w:pPr>
      <w:bookmarkStart w:colFirst="0" w:colLast="0" w:name="_3lt0fbs6tg6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360" w:lineRule="auto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Рисунок 31  - Угловой вид                    Рисунок 32 - Финальное взвешивание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Style w:val="Heading1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ks6b0ufcwpc6" w:id="41"/>
      <w:bookmarkEnd w:id="41"/>
      <w:r w:rsidDel="00000000" w:rsidR="00000000" w:rsidRPr="00000000">
        <w:rPr>
          <w:rtl w:val="0"/>
        </w:rPr>
        <w:t xml:space="preserve">СПИСОК ИСПОЛЬЗУЕМЫХ ИСТОЧНИКОВ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РобоФинист. Информация об благотворительном фонде "ФИНИСТ" [Электронный ресурс]. URL: </w:t>
      </w:r>
      <w:hyperlink r:id="rId4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https://robofinist.ru/organization/main/index/id/1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Notion. Регламент портала “РобоФинист” “микро-сумо 5x5”. [Электронный ресурс]. URL: </w:t>
      </w:r>
      <w:hyperlink r:id="rId4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https://www.notion.so/2-1-5-5-2-1-27-01-2022-ac37937692ee44c0a9200d1844f02999#9cd65f1e8acb4bbcb7d31e280b61bdef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(дата обращения: 18.01.2024)</w:t>
      </w:r>
    </w:p>
    <w:p w:rsidR="00000000" w:rsidDel="00000000" w:rsidP="00000000" w:rsidRDefault="00000000" w:rsidRPr="00000000" w14:paraId="00000218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РобоФинист. Прошедшие события. [Электронный ресурс]. URL: </w:t>
      </w:r>
      <w:hyperlink r:id="rId4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https://robofinist.ru/event/past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19.01.2024).</w:t>
      </w:r>
    </w:p>
    <w:p w:rsidR="00000000" w:rsidDel="00000000" w:rsidP="00000000" w:rsidRDefault="00000000" w:rsidRPr="00000000" w14:paraId="0000021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РобоФинист. Робот “Чупакабр”. [Электронный ресурс]. URL: </w:t>
      </w:r>
      <w:hyperlink r:id="rId5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https://robofinist.ru/event/robot/view/id/60834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18.01.2024).</w:t>
      </w:r>
    </w:p>
    <w:p w:rsidR="00000000" w:rsidDel="00000000" w:rsidP="00000000" w:rsidRDefault="00000000" w:rsidRPr="00000000" w14:paraId="0000021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Protosupplies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Сервопривод mg90s 360 degrees. [Электронный ресурс]. URL:</w:t>
      </w:r>
    </w:p>
    <w:p w:rsidR="00000000" w:rsidDel="00000000" w:rsidP="00000000" w:rsidRDefault="00000000" w:rsidRPr="00000000" w14:paraId="0000021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5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https://protosupplies.com/product/servo-motor-micro-mg90s-continuous-rotation/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(дата обращения 19.01.24).</w:t>
      </w:r>
    </w:p>
    <w:p w:rsidR="00000000" w:rsidDel="00000000" w:rsidP="00000000" w:rsidRDefault="00000000" w:rsidRPr="00000000" w14:paraId="0000021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Amperkot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Мотор-редуктор GA12-N20 3V 100 оборотов. [Электронный ресурс]. URL: </w:t>
      </w:r>
      <w:hyperlink r:id="rId5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https://amperkot.ru/products/motorreduktor_ga12_n20_3v_100_oborotov/24254830.html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21.01.2024).</w:t>
      </w:r>
    </w:p>
    <w:p w:rsidR="00000000" w:rsidDel="00000000" w:rsidP="00000000" w:rsidRDefault="00000000" w:rsidRPr="00000000" w14:paraId="0000021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AlitOps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Мотор-редуктор N20 90 degrees. [Электронный ресурс]. URL: </w:t>
      </w:r>
      <w:hyperlink r:id="rId5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https://alitops.ru/product/avtomobilnyj-robot-reduktor-n20-motor-korobka-val-1005002072509387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21.01.2024).</w:t>
      </w:r>
    </w:p>
    <w:p w:rsidR="00000000" w:rsidDel="00000000" w:rsidP="00000000" w:rsidRDefault="00000000" w:rsidRPr="00000000" w14:paraId="0000021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Moba. Аккумулятор. [Электронный ресурс]. URL: </w:t>
      </w:r>
      <w:hyperlink r:id="rId5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https://moba.ru/catalog/akb-universalnye/13192/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21.01.2024).</w:t>
      </w:r>
    </w:p>
    <w:p w:rsidR="00000000" w:rsidDel="00000000" w:rsidP="00000000" w:rsidRDefault="00000000" w:rsidRPr="00000000" w14:paraId="0000022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Vishay. ИК-приемник TSOP48. [Электронный ресурс]. URL: </w:t>
      </w:r>
      <w:hyperlink r:id="rId5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https://www.vishay.com/docs/82459/tsop48.php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21.01.2024).</w:t>
      </w:r>
    </w:p>
    <w:p w:rsidR="00000000" w:rsidDel="00000000" w:rsidP="00000000" w:rsidRDefault="00000000" w:rsidRPr="00000000" w14:paraId="0000022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ChipDip. Модуль DC-DC MT3608. [Электронный ресурс]. URL: </w:t>
      </w:r>
      <w:hyperlink r:id="rId5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https://www.chipdip.ru/product/mt3608-dc-dc-module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21.01.2024).</w:t>
      </w:r>
    </w:p>
    <w:p w:rsidR="00000000" w:rsidDel="00000000" w:rsidP="00000000" w:rsidRDefault="00000000" w:rsidRPr="00000000" w14:paraId="0000022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Autodesk. Уроки по Fusion 360. [Электронный ресурс]. URL: </w:t>
      </w:r>
      <w:hyperlink r:id="rId5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https://www.autodesk.com/learn/catalog/microlearning/tutorials,curatedlist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 18.01.24)</w:t>
      </w:r>
    </w:p>
    <w:p w:rsidR="00000000" w:rsidDel="00000000" w:rsidP="00000000" w:rsidRDefault="00000000" w:rsidRPr="00000000" w14:paraId="0000022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Описание программы Fusion 360. [Электронный ресурс]. URL: </w:t>
      </w:r>
      <w:hyperlink r:id="rId5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https://www.autodesk.com/products/fusion-360/overview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23.01.2024).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13. GrabCAD. [Электронный ресурс]. URL: </w:t>
      </w:r>
      <w:hyperlink r:id="rId5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https://grabcad.com/library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23.01.2024).</w:t>
      </w:r>
    </w:p>
    <w:p w:rsidR="00000000" w:rsidDel="00000000" w:rsidP="00000000" w:rsidRDefault="00000000" w:rsidRPr="00000000" w14:paraId="0000022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14.  KiCad docs. Инструменты САПР KiCad. [Электронный ресурс]. URL:  </w:t>
      </w:r>
      <w:hyperlink r:id="rId6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https://docs.kicad.org/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15. ООО «Резонит» [Электронный ресурс]. URL: </w:t>
      </w:r>
      <w:hyperlink r:id="rId6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https://www.rezonit.ru/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14.01.2024).</w:t>
      </w:r>
    </w:p>
    <w:p w:rsidR="00000000" w:rsidDel="00000000" w:rsidP="00000000" w:rsidRDefault="00000000" w:rsidRPr="00000000" w14:paraId="0000022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16. Требования к организации и проведению всероссийской олимпиады школьников в 2023/2024 учебном году по технологии в профиле «Робототехника». [Электронный ресурс]. URL: </w:t>
      </w:r>
      <w:hyperlink r:id="rId6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https://vserosolimp.edsoo.ru/tehnologiya#!/tab/610526047-2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(дата обращения: 05.01.2024).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ПРИЛОЖЕНИЯ</w:t>
      </w:r>
    </w:p>
    <w:p w:rsidR="00000000" w:rsidDel="00000000" w:rsidP="00000000" w:rsidRDefault="00000000" w:rsidRPr="00000000" w14:paraId="00000229">
      <w:pPr>
        <w:pStyle w:val="Heading1"/>
        <w:rPr/>
      </w:pPr>
      <w:bookmarkStart w:colFirst="0" w:colLast="0" w:name="_ua7dwo3inwwg" w:id="42"/>
      <w:bookmarkEnd w:id="42"/>
      <w:r w:rsidDel="00000000" w:rsidR="00000000" w:rsidRPr="00000000">
        <w:rPr>
          <w:rtl w:val="0"/>
        </w:rPr>
        <w:t xml:space="preserve">ПРИЛОЖЕНИЕ А</w:t>
      </w:r>
    </w:p>
    <w:p w:rsidR="00000000" w:rsidDel="00000000" w:rsidP="00000000" w:rsidRDefault="00000000" w:rsidRPr="00000000" w14:paraId="0000022A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Чертеж робота представлен на рисунке Е.1</w:t>
      </w:r>
    </w:p>
    <w:p w:rsidR="00000000" w:rsidDel="00000000" w:rsidP="00000000" w:rsidRDefault="00000000" w:rsidRPr="00000000" w14:paraId="0000022B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27096" cy="7946876"/>
            <wp:effectExtent b="0" l="0" r="0" t="0"/>
            <wp:docPr id="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7096" cy="7946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Е.1 - Чертеж робота</w:t>
      </w:r>
    </w:p>
    <w:p w:rsidR="00000000" w:rsidDel="00000000" w:rsidP="00000000" w:rsidRDefault="00000000" w:rsidRPr="00000000" w14:paraId="0000022D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1"/>
        <w:rPr/>
      </w:pPr>
      <w:bookmarkStart w:colFirst="0" w:colLast="0" w:name="_9y90o86u3fj6" w:id="43"/>
      <w:bookmarkEnd w:id="43"/>
      <w:r w:rsidDel="00000000" w:rsidR="00000000" w:rsidRPr="00000000">
        <w:rPr>
          <w:rtl w:val="0"/>
        </w:rPr>
        <w:t xml:space="preserve">ПРИЛОЖЕНИЕ Б </w:t>
      </w:r>
    </w:p>
    <w:p w:rsidR="00000000" w:rsidDel="00000000" w:rsidP="00000000" w:rsidRDefault="00000000" w:rsidRPr="00000000" w14:paraId="0000022F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3D модели робота представлены на рисунках Б.1 - Б.6.</w:t>
      </w:r>
    </w:p>
    <w:p w:rsidR="00000000" w:rsidDel="00000000" w:rsidP="00000000" w:rsidRDefault="00000000" w:rsidRPr="00000000" w14:paraId="00000230">
      <w:pPr>
        <w:spacing w:after="240" w:before="24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261058</wp:posOffset>
            </wp:positionV>
            <wp:extent cx="2790825" cy="2742373"/>
            <wp:effectExtent b="0" l="0" r="0" t="0"/>
            <wp:wrapSquare wrapText="bothSides" distB="114300" distT="114300" distL="114300" distR="11430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423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2914650</wp:posOffset>
            </wp:positionH>
            <wp:positionV relativeFrom="paragraph">
              <wp:posOffset>257175</wp:posOffset>
            </wp:positionV>
            <wp:extent cx="2790676" cy="2740459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676" cy="27404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1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</w:t>
      </w:r>
    </w:p>
    <w:p w:rsidR="00000000" w:rsidDel="00000000" w:rsidP="00000000" w:rsidRDefault="00000000" w:rsidRPr="00000000" w14:paraId="00000232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234">
      <w:pPr>
        <w:spacing w:after="240" w:before="24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Рисунок Б.1 - Проекция №1                    Рисунок Б.2 - Проекция №2</w:t>
      </w:r>
    </w:p>
    <w:p w:rsidR="00000000" w:rsidDel="00000000" w:rsidP="00000000" w:rsidRDefault="00000000" w:rsidRPr="00000000" w14:paraId="0000023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177347</wp:posOffset>
            </wp:positionV>
            <wp:extent cx="2610937" cy="2590133"/>
            <wp:effectExtent b="0" l="0" r="0" t="0"/>
            <wp:wrapSquare wrapText="bothSides" distB="114300" distT="114300" distL="114300" distR="11430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0937" cy="25901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Б.3 - Проекция №3</w:t>
      </w:r>
    </w:p>
    <w:p w:rsidR="00000000" w:rsidDel="00000000" w:rsidP="00000000" w:rsidRDefault="00000000" w:rsidRPr="00000000" w14:paraId="00000243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92693" cy="4342538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 b="748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2693" cy="4342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В.4 -Модель колеса, закрепленного на валу мотора</w:t>
      </w:r>
    </w:p>
    <w:p w:rsidR="00000000" w:rsidDel="00000000" w:rsidP="00000000" w:rsidRDefault="00000000" w:rsidRPr="00000000" w14:paraId="00000245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3667125</wp:posOffset>
            </wp:positionH>
            <wp:positionV relativeFrom="paragraph">
              <wp:posOffset>333375</wp:posOffset>
            </wp:positionV>
            <wp:extent cx="2120475" cy="2234581"/>
            <wp:effectExtent b="0" l="0" r="0" t="0"/>
            <wp:wrapSquare wrapText="bothSides" distB="114300" distT="114300" distL="114300" distR="11430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 b="739" l="6774" r="4709" t="5388"/>
                    <a:stretch>
                      <a:fillRect/>
                    </a:stretch>
                  </pic:blipFill>
                  <pic:spPr>
                    <a:xfrm>
                      <a:off x="0" y="0"/>
                      <a:ext cx="2120475" cy="22345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301042</wp:posOffset>
            </wp:positionV>
            <wp:extent cx="2171429" cy="2294923"/>
            <wp:effectExtent b="0" l="0" r="0" t="0"/>
            <wp:wrapSquare wrapText="bothSides" distB="114300" distT="114300" distL="114300" distR="114300"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9"/>
                    <a:srcRect b="3726" l="7945" r="4709" t="8865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22949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7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Б.5 - Модель диска                                    Рисунок Б.6 - Модель формы</w:t>
      </w:r>
    </w:p>
    <w:p w:rsidR="00000000" w:rsidDel="00000000" w:rsidP="00000000" w:rsidRDefault="00000000" w:rsidRPr="00000000" w14:paraId="00000250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1"/>
        <w:rPr/>
      </w:pPr>
      <w:bookmarkStart w:colFirst="0" w:colLast="0" w:name="_plc312n9gufo" w:id="44"/>
      <w:bookmarkEnd w:id="44"/>
      <w:r w:rsidDel="00000000" w:rsidR="00000000" w:rsidRPr="00000000">
        <w:rPr>
          <w:rtl w:val="0"/>
        </w:rPr>
        <w:t xml:space="preserve">ПРИЛОЖЕНИЕ В</w:t>
      </w:r>
    </w:p>
    <w:p w:rsidR="00000000" w:rsidDel="00000000" w:rsidP="00000000" w:rsidRDefault="00000000" w:rsidRPr="00000000" w14:paraId="00000254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Принципиальная схема представлена на рисунке Г.1</w:t>
      </w:r>
    </w:p>
    <w:p w:rsidR="00000000" w:rsidDel="00000000" w:rsidP="00000000" w:rsidRDefault="00000000" w:rsidRPr="00000000" w14:paraId="0000025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line="360" w:lineRule="auto"/>
        <w:ind w:right="0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pPrChange w:author="Антонцев Вячеслав" w:id="0" w:date="2025-04-02T11:38:23Z">
          <w:pPr>
            <w:spacing w:line="360" w:lineRule="auto"/>
            <w:jc w:val="center"/>
          </w:pPr>
        </w:pPrChange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7957834" cy="5113050"/>
            <wp:effectExtent b="0" l="0" r="0" t="0"/>
            <wp:docPr id="52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57834" cy="511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Г.1 - Принципиальная схема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1"/>
        <w:rPr/>
      </w:pPr>
      <w:bookmarkStart w:colFirst="0" w:colLast="0" w:name="_10yzn2f63o6h" w:id="45"/>
      <w:bookmarkEnd w:id="45"/>
      <w:r w:rsidDel="00000000" w:rsidR="00000000" w:rsidRPr="00000000">
        <w:rPr>
          <w:rtl w:val="0"/>
        </w:rPr>
        <w:t xml:space="preserve">ПРИЛОЖЕНИЕ Г</w:t>
      </w:r>
    </w:p>
    <w:p w:rsidR="00000000" w:rsidDel="00000000" w:rsidP="00000000" w:rsidRDefault="00000000" w:rsidRPr="00000000" w14:paraId="00000259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Плата, ушедшая в производство представлена на рисунке В.1</w:t>
      </w:r>
    </w:p>
    <w:p w:rsidR="00000000" w:rsidDel="00000000" w:rsidP="00000000" w:rsidRDefault="00000000" w:rsidRPr="00000000" w14:paraId="0000025A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  <w:drawing>
          <wp:inline distB="114300" distT="114300" distL="114300" distR="114300">
            <wp:extent cx="5701875" cy="7562696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1875" cy="7562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В.1 - Плата, ушедшая в производство</w:t>
      </w:r>
    </w:p>
    <w:p w:rsidR="00000000" w:rsidDel="00000000" w:rsidP="00000000" w:rsidRDefault="00000000" w:rsidRPr="00000000" w14:paraId="0000025C">
      <w:pPr>
        <w:spacing w:line="360" w:lineRule="auto"/>
        <w:jc w:val="left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Style w:val="Heading1"/>
        <w:spacing w:line="360" w:lineRule="auto"/>
        <w:jc w:val="center"/>
        <w:rPr>
          <w:color w:val="ff0000"/>
        </w:rPr>
      </w:pPr>
      <w:bookmarkStart w:colFirst="0" w:colLast="0" w:name="_ipojj41trki1" w:id="46"/>
      <w:bookmarkEnd w:id="46"/>
      <w:r w:rsidDel="00000000" w:rsidR="00000000" w:rsidRPr="00000000">
        <w:rPr>
          <w:rtl w:val="0"/>
        </w:rPr>
        <w:t xml:space="preserve">ПРИЛОЖЕНИЕ 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Алгоритм обнаружения противника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представ</w:t>
      </w:r>
      <w:ins w:author="Nap" w:id="1" w:date="2024-12-08T15:57:33Z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а</w:t>
        </w:r>
      </w:ins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лен на рисунке Д.1</w:t>
      </w:r>
    </w:p>
    <w:p w:rsidR="00000000" w:rsidDel="00000000" w:rsidP="00000000" w:rsidRDefault="00000000" w:rsidRPr="00000000" w14:paraId="0000025F">
      <w:pPr>
        <w:pStyle w:val="Heading1"/>
        <w:rPr/>
      </w:pPr>
      <w:bookmarkStart w:colFirst="0" w:colLast="0" w:name="_g3nqzofudh35" w:id="47"/>
      <w:bookmarkEnd w:id="47"/>
      <w:r w:rsidDel="00000000" w:rsidR="00000000" w:rsidRPr="00000000">
        <w:rPr/>
        <w:drawing>
          <wp:inline distB="114300" distT="114300" distL="114300" distR="114300">
            <wp:extent cx="8203892" cy="4674900"/>
            <wp:effectExtent b="0" l="0" r="0" t="0"/>
            <wp:docPr id="1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2"/>
                    <a:srcRect b="9965" l="0" r="6258" t="1109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3892" cy="46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Д.1 - Алгоритм обнаружения противника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Части кода представлена на рисунках Д.2 - Д.4.</w:t>
      </w:r>
    </w:p>
    <w:p w:rsidR="00000000" w:rsidDel="00000000" w:rsidP="00000000" w:rsidRDefault="00000000" w:rsidRPr="00000000" w14:paraId="00000262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29275" cy="3924254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3"/>
                    <a:srcRect b="2561" l="0" r="0" t="119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924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Д.2 - Используемые константы</w:t>
      </w:r>
    </w:p>
    <w:p w:rsidR="00000000" w:rsidDel="00000000" w:rsidP="00000000" w:rsidRDefault="00000000" w:rsidRPr="00000000" w14:paraId="00000263">
      <w:pPr>
        <w:spacing w:line="360" w:lineRule="auto"/>
        <w:ind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line="360" w:lineRule="auto"/>
        <w:ind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-149436</wp:posOffset>
            </wp:positionH>
            <wp:positionV relativeFrom="paragraph">
              <wp:posOffset>238125</wp:posOffset>
            </wp:positionV>
            <wp:extent cx="6238796" cy="2548390"/>
            <wp:effectExtent b="0" l="0" r="0" t="0"/>
            <wp:wrapSquare wrapText="bothSides" distB="114300" distT="114300" distL="114300" distR="114300"/>
            <wp:docPr id="4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796" cy="25483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5">
      <w:pPr>
        <w:spacing w:line="360" w:lineRule="auto"/>
        <w:ind w:left="0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Д.3 - Запуск одной из стратегий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1"/>
        <w:spacing w:line="360" w:lineRule="auto"/>
        <w:ind w:left="0" w:firstLine="0"/>
        <w:rPr/>
      </w:pPr>
      <w:bookmarkStart w:colFirst="0" w:colLast="0" w:name="_ty7ilj2b7ie4" w:id="48"/>
      <w:bookmarkEnd w:id="4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0000" cy="4940300"/>
            <wp:effectExtent b="0" l="0" r="0" t="0"/>
            <wp:wrapSquare wrapText="bothSides" distB="114300" distT="114300" distL="114300" distR="114300"/>
            <wp:docPr id="4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94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Д.4 - Выполнение стратегии дополнительной части</w:t>
      </w:r>
      <w:r w:rsidDel="00000000" w:rsidR="00000000" w:rsidRPr="00000000">
        <w:rPr>
          <w:rtl w:val="0"/>
        </w:rPr>
      </w:r>
    </w:p>
    <w:sectPr>
      <w:footerReference r:id="rId76" w:type="default"/>
      <w:footerReference r:id="rId77" w:type="first"/>
      <w:pgSz w:h="16834" w:w="11909" w:orient="portrait"/>
      <w:pgMar w:bottom="1133.8582677165355" w:top="1133.8582677165355" w:left="1700.7874015748034" w:right="850.3937007874016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68">
    <w:pPr>
      <w:spacing w:line="360" w:lineRule="auto"/>
      <w:jc w:val="center"/>
      <w:rPr/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Москва, 2024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69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line="360" w:lineRule="auto"/>
      <w:jc w:val="center"/>
    </w:pPr>
    <w:rPr>
      <w:rFonts w:ascii="Times New Roman" w:cs="Times New Roman" w:eastAsia="Times New Roman" w:hAnsi="Times New Roman"/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jpg"/><Relationship Id="rId42" Type="http://schemas.openxmlformats.org/officeDocument/2006/relationships/image" Target="media/image3.png"/><Relationship Id="rId41" Type="http://schemas.openxmlformats.org/officeDocument/2006/relationships/image" Target="media/image53.jpg"/><Relationship Id="rId44" Type="http://schemas.openxmlformats.org/officeDocument/2006/relationships/image" Target="media/image42.jpg"/><Relationship Id="rId43" Type="http://schemas.openxmlformats.org/officeDocument/2006/relationships/image" Target="media/image25.jpg"/><Relationship Id="rId46" Type="http://schemas.openxmlformats.org/officeDocument/2006/relationships/image" Target="media/image31.jpg"/><Relationship Id="rId45" Type="http://schemas.openxmlformats.org/officeDocument/2006/relationships/image" Target="media/image3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4.jpg"/><Relationship Id="rId48" Type="http://schemas.openxmlformats.org/officeDocument/2006/relationships/hyperlink" Target="https://www.notion.so/2-1-5-5-2-1-27-01-2022-ac37937692ee44c0a9200d1844f02999#9cd65f1e8acb4bbcb7d31e280b61bdef" TargetMode="External"/><Relationship Id="rId47" Type="http://schemas.openxmlformats.org/officeDocument/2006/relationships/hyperlink" Target="https://robofinist.ru/organization/main/index/id/1" TargetMode="External"/><Relationship Id="rId49" Type="http://schemas.openxmlformats.org/officeDocument/2006/relationships/hyperlink" Target="https://robofinist.ru/event/past" TargetMode="External"/><Relationship Id="rId5" Type="http://schemas.openxmlformats.org/officeDocument/2006/relationships/styles" Target="styles.xml"/><Relationship Id="rId6" Type="http://schemas.openxmlformats.org/officeDocument/2006/relationships/image" Target="media/image44.jpg"/><Relationship Id="rId7" Type="http://schemas.openxmlformats.org/officeDocument/2006/relationships/image" Target="media/image34.jpg"/><Relationship Id="rId8" Type="http://schemas.openxmlformats.org/officeDocument/2006/relationships/image" Target="media/image52.jpg"/><Relationship Id="rId73" Type="http://schemas.openxmlformats.org/officeDocument/2006/relationships/image" Target="media/image10.png"/><Relationship Id="rId72" Type="http://schemas.openxmlformats.org/officeDocument/2006/relationships/image" Target="media/image8.jpg"/><Relationship Id="rId31" Type="http://schemas.openxmlformats.org/officeDocument/2006/relationships/image" Target="media/image30.jpg"/><Relationship Id="rId75" Type="http://schemas.openxmlformats.org/officeDocument/2006/relationships/image" Target="media/image28.png"/><Relationship Id="rId30" Type="http://schemas.openxmlformats.org/officeDocument/2006/relationships/image" Target="media/image15.png"/><Relationship Id="rId74" Type="http://schemas.openxmlformats.org/officeDocument/2006/relationships/image" Target="media/image29.png"/><Relationship Id="rId33" Type="http://schemas.openxmlformats.org/officeDocument/2006/relationships/image" Target="media/image50.jpg"/><Relationship Id="rId77" Type="http://schemas.openxmlformats.org/officeDocument/2006/relationships/footer" Target="footer1.xml"/><Relationship Id="rId32" Type="http://schemas.openxmlformats.org/officeDocument/2006/relationships/image" Target="media/image46.jpg"/><Relationship Id="rId76" Type="http://schemas.openxmlformats.org/officeDocument/2006/relationships/footer" Target="footer2.xml"/><Relationship Id="rId35" Type="http://schemas.openxmlformats.org/officeDocument/2006/relationships/image" Target="media/image5.jpg"/><Relationship Id="rId34" Type="http://schemas.openxmlformats.org/officeDocument/2006/relationships/image" Target="media/image36.jpg"/><Relationship Id="rId71" Type="http://schemas.openxmlformats.org/officeDocument/2006/relationships/image" Target="media/image14.png"/><Relationship Id="rId70" Type="http://schemas.openxmlformats.org/officeDocument/2006/relationships/image" Target="media/image47.jpg"/><Relationship Id="rId37" Type="http://schemas.openxmlformats.org/officeDocument/2006/relationships/image" Target="media/image51.jpg"/><Relationship Id="rId36" Type="http://schemas.openxmlformats.org/officeDocument/2006/relationships/image" Target="media/image27.jpg"/><Relationship Id="rId39" Type="http://schemas.openxmlformats.org/officeDocument/2006/relationships/image" Target="media/image49.jpg"/><Relationship Id="rId38" Type="http://schemas.openxmlformats.org/officeDocument/2006/relationships/image" Target="media/image33.jpg"/><Relationship Id="rId62" Type="http://schemas.openxmlformats.org/officeDocument/2006/relationships/hyperlink" Target="https://vserosolimp.edsoo.ru/tehnologiya#!/tab/610526047-2" TargetMode="External"/><Relationship Id="rId61" Type="http://schemas.openxmlformats.org/officeDocument/2006/relationships/hyperlink" Target="https://www.rezonit.ru/" TargetMode="External"/><Relationship Id="rId20" Type="http://schemas.openxmlformats.org/officeDocument/2006/relationships/image" Target="media/image16.jpg"/><Relationship Id="rId64" Type="http://schemas.openxmlformats.org/officeDocument/2006/relationships/image" Target="media/image19.png"/><Relationship Id="rId63" Type="http://schemas.openxmlformats.org/officeDocument/2006/relationships/image" Target="media/image22.jpg"/><Relationship Id="rId22" Type="http://schemas.openxmlformats.org/officeDocument/2006/relationships/image" Target="media/image24.png"/><Relationship Id="rId66" Type="http://schemas.openxmlformats.org/officeDocument/2006/relationships/image" Target="media/image7.png"/><Relationship Id="rId21" Type="http://schemas.openxmlformats.org/officeDocument/2006/relationships/image" Target="media/image32.png"/><Relationship Id="rId65" Type="http://schemas.openxmlformats.org/officeDocument/2006/relationships/image" Target="media/image2.png"/><Relationship Id="rId24" Type="http://schemas.openxmlformats.org/officeDocument/2006/relationships/image" Target="media/image11.jpg"/><Relationship Id="rId68" Type="http://schemas.openxmlformats.org/officeDocument/2006/relationships/image" Target="media/image1.png"/><Relationship Id="rId23" Type="http://schemas.openxmlformats.org/officeDocument/2006/relationships/image" Target="media/image6.jpg"/><Relationship Id="rId67" Type="http://schemas.openxmlformats.org/officeDocument/2006/relationships/image" Target="media/image43.png"/><Relationship Id="rId60" Type="http://schemas.openxmlformats.org/officeDocument/2006/relationships/hyperlink" Target="https://docs.kicad.org/" TargetMode="External"/><Relationship Id="rId26" Type="http://schemas.openxmlformats.org/officeDocument/2006/relationships/image" Target="media/image20.png"/><Relationship Id="rId25" Type="http://schemas.openxmlformats.org/officeDocument/2006/relationships/image" Target="media/image37.jpg"/><Relationship Id="rId69" Type="http://schemas.openxmlformats.org/officeDocument/2006/relationships/image" Target="media/image26.png"/><Relationship Id="rId28" Type="http://schemas.openxmlformats.org/officeDocument/2006/relationships/image" Target="media/image13.png"/><Relationship Id="rId27" Type="http://schemas.openxmlformats.org/officeDocument/2006/relationships/image" Target="media/image45.png"/><Relationship Id="rId29" Type="http://schemas.openxmlformats.org/officeDocument/2006/relationships/image" Target="media/image38.png"/><Relationship Id="rId51" Type="http://schemas.openxmlformats.org/officeDocument/2006/relationships/hyperlink" Target="https://protosupplies.com/product/servo-motor-micro-mg90s-continuous-rotation/" TargetMode="External"/><Relationship Id="rId50" Type="http://schemas.openxmlformats.org/officeDocument/2006/relationships/hyperlink" Target="https://robofinist.ru/event/robot/view/id/60834" TargetMode="External"/><Relationship Id="rId53" Type="http://schemas.openxmlformats.org/officeDocument/2006/relationships/hyperlink" Target="https://alitops.ru/product/avtomobilnyj-robot-reduktor-n20-motor-korobka-val-1005002072509387" TargetMode="External"/><Relationship Id="rId52" Type="http://schemas.openxmlformats.org/officeDocument/2006/relationships/hyperlink" Target="https://amperkot.ru/products/motorreduktor_ga12_n20_3v_100_oborotov/24254830.html" TargetMode="External"/><Relationship Id="rId11" Type="http://schemas.openxmlformats.org/officeDocument/2006/relationships/image" Target="media/image41.png"/><Relationship Id="rId55" Type="http://schemas.openxmlformats.org/officeDocument/2006/relationships/hyperlink" Target="https://www.vishay.com/docs/82459/tsop48.php" TargetMode="External"/><Relationship Id="rId10" Type="http://schemas.openxmlformats.org/officeDocument/2006/relationships/image" Target="media/image17.png"/><Relationship Id="rId54" Type="http://schemas.openxmlformats.org/officeDocument/2006/relationships/hyperlink" Target="https://moba.ru/catalog/akb-universalnye/13192/" TargetMode="External"/><Relationship Id="rId13" Type="http://schemas.openxmlformats.org/officeDocument/2006/relationships/image" Target="media/image40.png"/><Relationship Id="rId57" Type="http://schemas.openxmlformats.org/officeDocument/2006/relationships/hyperlink" Target="https://www.autodesk.com/learn/catalog/microlearning/tutorials,curatedlist" TargetMode="External"/><Relationship Id="rId12" Type="http://schemas.openxmlformats.org/officeDocument/2006/relationships/image" Target="media/image12.png"/><Relationship Id="rId56" Type="http://schemas.openxmlformats.org/officeDocument/2006/relationships/hyperlink" Target="https://www.chipdip.ru/product/mt3608-dc-dc-module" TargetMode="External"/><Relationship Id="rId15" Type="http://schemas.openxmlformats.org/officeDocument/2006/relationships/image" Target="media/image39.jpg"/><Relationship Id="rId59" Type="http://schemas.openxmlformats.org/officeDocument/2006/relationships/hyperlink" Target="https://grabcad.com/library" TargetMode="External"/><Relationship Id="rId14" Type="http://schemas.openxmlformats.org/officeDocument/2006/relationships/image" Target="media/image4.jpg"/><Relationship Id="rId58" Type="http://schemas.openxmlformats.org/officeDocument/2006/relationships/hyperlink" Target="https://www.autodesk.com/products/fusion-360/overview" TargetMode="External"/><Relationship Id="rId17" Type="http://schemas.openxmlformats.org/officeDocument/2006/relationships/image" Target="media/image18.jpg"/><Relationship Id="rId16" Type="http://schemas.openxmlformats.org/officeDocument/2006/relationships/image" Target="media/image48.jpg"/><Relationship Id="rId19" Type="http://schemas.openxmlformats.org/officeDocument/2006/relationships/image" Target="media/image9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